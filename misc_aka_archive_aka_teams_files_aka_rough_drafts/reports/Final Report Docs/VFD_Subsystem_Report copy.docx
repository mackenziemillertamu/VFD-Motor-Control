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E3B7BB" w14:textId="5E0E01A6" w:rsidR="00FA617B" w:rsidRPr="00B90CD6" w:rsidRDefault="134EF218" w:rsidP="00767DAB">
      <w:pPr>
        <w:spacing w:line="276" w:lineRule="auto"/>
        <w:jc w:val="right"/>
        <w:rPr>
          <w:rFonts w:ascii="Arial" w:hAnsi="Arial" w:cs="Arial"/>
          <w:sz w:val="50"/>
          <w:szCs w:val="50"/>
        </w:rPr>
      </w:pPr>
      <w:r w:rsidRPr="00B90CD6">
        <w:rPr>
          <w:rFonts w:ascii="Arial" w:hAnsi="Arial" w:cs="Arial"/>
          <w:sz w:val="50"/>
          <w:szCs w:val="50"/>
        </w:rPr>
        <w:t>VFD Motor Control</w:t>
      </w:r>
      <w:r w:rsidR="004AF37F" w:rsidRPr="00B90CD6">
        <w:rPr>
          <w:rFonts w:ascii="Arial" w:hAnsi="Arial" w:cs="Arial"/>
          <w:sz w:val="50"/>
          <w:szCs w:val="50"/>
        </w:rPr>
        <w:t>ler</w:t>
      </w:r>
      <w:bookmarkStart w:id="0" w:name="_Ref312243294"/>
    </w:p>
    <w:p w14:paraId="02811106" w14:textId="0FE3DE62" w:rsidR="00FA617B" w:rsidRPr="00B90CD6" w:rsidRDefault="1EB2501A" w:rsidP="00767DAB">
      <w:pPr>
        <w:spacing w:line="276" w:lineRule="auto"/>
        <w:jc w:val="right"/>
        <w:rPr>
          <w:rFonts w:ascii="Arial" w:hAnsi="Arial" w:cs="Arial"/>
          <w:sz w:val="42"/>
          <w:szCs w:val="42"/>
        </w:rPr>
      </w:pPr>
      <w:r w:rsidRPr="00B90CD6">
        <w:rPr>
          <w:rFonts w:ascii="Arial" w:hAnsi="Arial" w:cs="Arial"/>
          <w:sz w:val="42"/>
          <w:szCs w:val="42"/>
        </w:rPr>
        <w:t>Mackenzie Miller</w:t>
      </w:r>
    </w:p>
    <w:p w14:paraId="3A3A379F" w14:textId="0D42D1B0" w:rsidR="00FA617B" w:rsidRPr="00B90CD6" w:rsidRDefault="1EB2501A" w:rsidP="00767DAB">
      <w:pPr>
        <w:spacing w:line="276" w:lineRule="auto"/>
        <w:jc w:val="right"/>
        <w:rPr>
          <w:rFonts w:ascii="Arial" w:hAnsi="Arial" w:cs="Arial"/>
          <w:sz w:val="42"/>
          <w:szCs w:val="42"/>
        </w:rPr>
      </w:pPr>
      <w:r w:rsidRPr="00B90CD6">
        <w:rPr>
          <w:rFonts w:ascii="Arial" w:hAnsi="Arial" w:cs="Arial"/>
          <w:sz w:val="42"/>
          <w:szCs w:val="42"/>
        </w:rPr>
        <w:t>Andrew Nguyen</w:t>
      </w:r>
    </w:p>
    <w:p w14:paraId="7DBA08B5" w14:textId="4483615D" w:rsidR="00FA617B" w:rsidRPr="00B90CD6" w:rsidRDefault="1EB2501A" w:rsidP="00767DAB">
      <w:pPr>
        <w:spacing w:line="276" w:lineRule="auto"/>
        <w:jc w:val="right"/>
        <w:rPr>
          <w:rFonts w:ascii="Arial" w:hAnsi="Arial" w:cs="Arial"/>
          <w:sz w:val="42"/>
          <w:szCs w:val="42"/>
        </w:rPr>
      </w:pPr>
      <w:r w:rsidRPr="00B90CD6">
        <w:rPr>
          <w:rFonts w:ascii="Arial" w:hAnsi="Arial" w:cs="Arial"/>
          <w:sz w:val="42"/>
          <w:szCs w:val="42"/>
        </w:rPr>
        <w:t>Aidan Rader</w:t>
      </w:r>
    </w:p>
    <w:p w14:paraId="28CAE1D1" w14:textId="7C748692" w:rsidR="00FA617B" w:rsidRPr="00B90CD6" w:rsidRDefault="1EB2501A" w:rsidP="00767DAB">
      <w:pPr>
        <w:spacing w:line="276" w:lineRule="auto"/>
        <w:jc w:val="right"/>
        <w:rPr>
          <w:rFonts w:ascii="Arial" w:hAnsi="Arial" w:cs="Arial"/>
          <w:sz w:val="42"/>
          <w:szCs w:val="42"/>
        </w:rPr>
      </w:pPr>
      <w:r w:rsidRPr="00B90CD6">
        <w:rPr>
          <w:rFonts w:ascii="Arial" w:hAnsi="Arial" w:cs="Arial"/>
          <w:sz w:val="42"/>
          <w:szCs w:val="42"/>
        </w:rPr>
        <w:t>Ryan Regan</w:t>
      </w:r>
    </w:p>
    <w:p w14:paraId="0A45D330" w14:textId="77777777" w:rsidR="00FA617B" w:rsidRPr="00B90CD6" w:rsidRDefault="00FA617B" w:rsidP="00767DAB">
      <w:pPr>
        <w:spacing w:line="276" w:lineRule="auto"/>
        <w:jc w:val="right"/>
        <w:rPr>
          <w:rFonts w:ascii="Arial" w:hAnsi="Arial" w:cs="Arial"/>
          <w:sz w:val="40"/>
          <w:szCs w:val="40"/>
        </w:rPr>
      </w:pPr>
    </w:p>
    <w:p w14:paraId="73760342" w14:textId="77777777" w:rsidR="00FA617B" w:rsidRPr="00B90CD6" w:rsidRDefault="00FA617B" w:rsidP="00767DAB">
      <w:pPr>
        <w:spacing w:line="276" w:lineRule="auto"/>
        <w:jc w:val="right"/>
        <w:rPr>
          <w:rFonts w:ascii="Arial" w:hAnsi="Arial" w:cs="Arial"/>
          <w:sz w:val="40"/>
          <w:szCs w:val="40"/>
        </w:rPr>
      </w:pPr>
    </w:p>
    <w:p w14:paraId="1167FE54" w14:textId="77777777" w:rsidR="00FA617B" w:rsidRPr="00B90CD6" w:rsidRDefault="00FA617B" w:rsidP="00767DAB">
      <w:pPr>
        <w:spacing w:line="276" w:lineRule="auto"/>
        <w:jc w:val="right"/>
        <w:rPr>
          <w:rFonts w:ascii="Arial" w:hAnsi="Arial" w:cs="Arial"/>
          <w:sz w:val="40"/>
          <w:szCs w:val="40"/>
        </w:rPr>
      </w:pPr>
    </w:p>
    <w:p w14:paraId="5D94A006" w14:textId="77777777" w:rsidR="00FA617B" w:rsidRPr="00B90CD6" w:rsidRDefault="00FA617B" w:rsidP="00767DAB">
      <w:pPr>
        <w:spacing w:line="276" w:lineRule="auto"/>
        <w:jc w:val="right"/>
        <w:rPr>
          <w:rFonts w:ascii="Arial" w:hAnsi="Arial" w:cs="Arial"/>
          <w:sz w:val="40"/>
          <w:szCs w:val="40"/>
        </w:rPr>
      </w:pPr>
    </w:p>
    <w:p w14:paraId="29CBF945" w14:textId="77777777" w:rsidR="00FA617B" w:rsidRPr="00B90CD6" w:rsidRDefault="00FA617B" w:rsidP="00767DAB">
      <w:pPr>
        <w:spacing w:line="276" w:lineRule="auto"/>
        <w:jc w:val="right"/>
        <w:rPr>
          <w:rFonts w:ascii="Arial" w:hAnsi="Arial" w:cs="Arial"/>
          <w:sz w:val="40"/>
          <w:szCs w:val="40"/>
        </w:rPr>
      </w:pPr>
    </w:p>
    <w:p w14:paraId="693A5C0A" w14:textId="372AD400" w:rsidR="0F5C35F6" w:rsidRPr="00B90CD6" w:rsidRDefault="0F5C35F6" w:rsidP="00767DAB">
      <w:pPr>
        <w:spacing w:line="276" w:lineRule="auto"/>
        <w:jc w:val="right"/>
        <w:rPr>
          <w:rFonts w:ascii="Arial" w:hAnsi="Arial" w:cs="Arial"/>
        </w:rPr>
      </w:pPr>
      <w:r w:rsidRPr="00B90CD6">
        <w:rPr>
          <w:rFonts w:ascii="Arial" w:hAnsi="Arial" w:cs="Arial"/>
          <w:b/>
          <w:bCs/>
          <w:smallCaps/>
          <w:sz w:val="52"/>
          <w:szCs w:val="52"/>
        </w:rPr>
        <w:t>Subsystem Report</w:t>
      </w:r>
    </w:p>
    <w:p w14:paraId="15237E85" w14:textId="0C1E612A" w:rsidR="00FB782F" w:rsidRPr="00B90CD6" w:rsidRDefault="00FB782F" w:rsidP="00767DAB">
      <w:pPr>
        <w:spacing w:line="276" w:lineRule="auto"/>
        <w:jc w:val="right"/>
        <w:rPr>
          <w:rFonts w:ascii="Arial" w:hAnsi="Arial" w:cs="Arial"/>
          <w:b/>
          <w:smallCaps/>
          <w:sz w:val="52"/>
          <w:szCs w:val="52"/>
          <w:highlight w:val="yellow"/>
        </w:rPr>
      </w:pPr>
    </w:p>
    <w:p w14:paraId="12B786F5" w14:textId="77777777" w:rsidR="00FA617B" w:rsidRPr="00B90CD6" w:rsidRDefault="00FA617B" w:rsidP="00767DAB">
      <w:pPr>
        <w:spacing w:line="276" w:lineRule="auto"/>
        <w:jc w:val="left"/>
        <w:rPr>
          <w:rFonts w:ascii="Arial" w:hAnsi="Arial" w:cs="Arial"/>
          <w:sz w:val="42"/>
          <w:szCs w:val="42"/>
        </w:rPr>
      </w:pPr>
    </w:p>
    <w:p w14:paraId="1EA2191B" w14:textId="77777777" w:rsidR="00FA617B" w:rsidRPr="00B90CD6" w:rsidRDefault="00FA617B" w:rsidP="00767DAB">
      <w:pPr>
        <w:spacing w:line="276" w:lineRule="auto"/>
        <w:rPr>
          <w:rFonts w:ascii="Arial" w:hAnsi="Arial" w:cs="Arial"/>
          <w:sz w:val="28"/>
          <w:szCs w:val="28"/>
        </w:rPr>
      </w:pPr>
    </w:p>
    <w:p w14:paraId="4BA9ECDC" w14:textId="77777777" w:rsidR="00FA617B" w:rsidRPr="00B90CD6" w:rsidRDefault="00FA617B" w:rsidP="00767DAB">
      <w:pPr>
        <w:spacing w:line="276" w:lineRule="auto"/>
        <w:rPr>
          <w:rFonts w:ascii="Arial" w:hAnsi="Arial" w:cs="Arial"/>
          <w:sz w:val="28"/>
          <w:szCs w:val="28"/>
        </w:rPr>
      </w:pPr>
    </w:p>
    <w:p w14:paraId="50F09BC6" w14:textId="77777777" w:rsidR="00FA617B" w:rsidRPr="00B90CD6" w:rsidRDefault="00FA617B" w:rsidP="00767DAB">
      <w:pPr>
        <w:spacing w:line="276" w:lineRule="auto"/>
        <w:rPr>
          <w:rFonts w:ascii="Arial" w:hAnsi="Arial" w:cs="Arial"/>
          <w:sz w:val="28"/>
          <w:szCs w:val="28"/>
        </w:rPr>
      </w:pPr>
    </w:p>
    <w:p w14:paraId="3994CB54" w14:textId="77777777" w:rsidR="00FA617B" w:rsidRPr="00B90CD6" w:rsidRDefault="00FA617B" w:rsidP="00767DAB">
      <w:pPr>
        <w:spacing w:line="276" w:lineRule="auto"/>
        <w:rPr>
          <w:rFonts w:ascii="Arial" w:hAnsi="Arial" w:cs="Arial"/>
          <w:sz w:val="28"/>
          <w:szCs w:val="28"/>
        </w:rPr>
      </w:pPr>
    </w:p>
    <w:p w14:paraId="1C492B89" w14:textId="77777777" w:rsidR="00FA617B" w:rsidRPr="00B90CD6" w:rsidRDefault="00FA617B" w:rsidP="00767DAB">
      <w:pPr>
        <w:spacing w:line="276" w:lineRule="auto"/>
        <w:rPr>
          <w:rFonts w:ascii="Arial" w:hAnsi="Arial" w:cs="Arial"/>
          <w:sz w:val="28"/>
          <w:szCs w:val="28"/>
        </w:rPr>
      </w:pPr>
    </w:p>
    <w:p w14:paraId="3E17EE54" w14:textId="77777777" w:rsidR="00FA617B" w:rsidRPr="00B90CD6" w:rsidRDefault="00FA617B" w:rsidP="00767DAB">
      <w:pPr>
        <w:spacing w:line="276" w:lineRule="auto"/>
        <w:rPr>
          <w:rFonts w:ascii="Arial" w:hAnsi="Arial" w:cs="Arial"/>
          <w:sz w:val="28"/>
          <w:szCs w:val="28"/>
        </w:rPr>
      </w:pPr>
    </w:p>
    <w:p w14:paraId="371ED1E6" w14:textId="77777777" w:rsidR="00FA617B" w:rsidRPr="00B90CD6" w:rsidRDefault="00FA617B" w:rsidP="00767DAB">
      <w:pPr>
        <w:spacing w:line="276" w:lineRule="auto"/>
        <w:rPr>
          <w:rFonts w:ascii="Arial" w:hAnsi="Arial" w:cs="Arial"/>
          <w:sz w:val="28"/>
          <w:szCs w:val="28"/>
        </w:rPr>
      </w:pPr>
    </w:p>
    <w:p w14:paraId="3467460A" w14:textId="77777777" w:rsidR="00FA617B" w:rsidRPr="00B90CD6" w:rsidRDefault="00FA617B" w:rsidP="00767DAB">
      <w:pPr>
        <w:spacing w:line="276" w:lineRule="auto"/>
        <w:rPr>
          <w:rFonts w:ascii="Arial" w:hAnsi="Arial" w:cs="Arial"/>
          <w:sz w:val="28"/>
          <w:szCs w:val="28"/>
        </w:rPr>
      </w:pPr>
    </w:p>
    <w:p w14:paraId="78F6AD2B" w14:textId="77777777" w:rsidR="00FA617B" w:rsidRPr="00B90CD6" w:rsidRDefault="00FA617B" w:rsidP="00767DAB">
      <w:pPr>
        <w:spacing w:line="276" w:lineRule="auto"/>
        <w:rPr>
          <w:rFonts w:ascii="Arial" w:hAnsi="Arial" w:cs="Arial"/>
          <w:sz w:val="28"/>
          <w:szCs w:val="28"/>
        </w:rPr>
      </w:pPr>
    </w:p>
    <w:p w14:paraId="2A5E4C06" w14:textId="77777777" w:rsidR="00FA617B" w:rsidRPr="00B90CD6" w:rsidRDefault="00FA617B" w:rsidP="00767DAB">
      <w:pPr>
        <w:spacing w:line="276" w:lineRule="auto"/>
        <w:rPr>
          <w:rFonts w:ascii="Arial" w:hAnsi="Arial" w:cs="Arial"/>
          <w:sz w:val="28"/>
          <w:szCs w:val="28"/>
        </w:rPr>
      </w:pPr>
    </w:p>
    <w:p w14:paraId="7E975054" w14:textId="77777777" w:rsidR="00FA617B" w:rsidRPr="00B90CD6" w:rsidRDefault="00FA617B" w:rsidP="00767DAB">
      <w:pPr>
        <w:spacing w:line="276" w:lineRule="auto"/>
        <w:jc w:val="left"/>
        <w:rPr>
          <w:rFonts w:ascii="Arial" w:hAnsi="Arial" w:cs="Arial"/>
          <w:sz w:val="28"/>
          <w:szCs w:val="28"/>
        </w:rPr>
      </w:pPr>
    </w:p>
    <w:p w14:paraId="0CE0FDC6" w14:textId="77777777" w:rsidR="006F27F0" w:rsidRPr="00B90CD6" w:rsidRDefault="006F27F0" w:rsidP="00767DAB">
      <w:pPr>
        <w:spacing w:line="276" w:lineRule="auto"/>
        <w:jc w:val="left"/>
        <w:rPr>
          <w:rFonts w:ascii="Arial" w:hAnsi="Arial" w:cs="Arial"/>
          <w:sz w:val="28"/>
          <w:szCs w:val="28"/>
        </w:rPr>
      </w:pPr>
    </w:p>
    <w:p w14:paraId="5A94AB60" w14:textId="059411F4" w:rsidR="00FA617B" w:rsidRPr="00B90CD6" w:rsidRDefault="13AFF45C" w:rsidP="00767DAB">
      <w:pPr>
        <w:spacing w:line="276" w:lineRule="auto"/>
        <w:jc w:val="left"/>
        <w:rPr>
          <w:rFonts w:ascii="Arial" w:hAnsi="Arial" w:cs="Arial"/>
          <w:sz w:val="28"/>
          <w:szCs w:val="28"/>
        </w:rPr>
      </w:pPr>
      <w:r w:rsidRPr="00B90CD6">
        <w:rPr>
          <w:rFonts w:ascii="Arial" w:hAnsi="Arial" w:cs="Arial"/>
          <w:sz w:val="28"/>
          <w:szCs w:val="28"/>
        </w:rPr>
        <w:t xml:space="preserve">REVISION – </w:t>
      </w:r>
      <w:r w:rsidR="132F135E" w:rsidRPr="00B90CD6">
        <w:rPr>
          <w:rFonts w:ascii="Arial" w:hAnsi="Arial" w:cs="Arial"/>
          <w:sz w:val="28"/>
          <w:szCs w:val="28"/>
        </w:rPr>
        <w:t>1</w:t>
      </w:r>
    </w:p>
    <w:p w14:paraId="5DCF2D22" w14:textId="70EE5F4B" w:rsidR="00CC1A19" w:rsidRPr="00B90CD6" w:rsidRDefault="132F135E" w:rsidP="00767DAB">
      <w:pPr>
        <w:spacing w:line="276" w:lineRule="auto"/>
        <w:jc w:val="left"/>
        <w:rPr>
          <w:rFonts w:ascii="Arial" w:hAnsi="Arial" w:cs="Arial"/>
          <w:sz w:val="28"/>
          <w:szCs w:val="28"/>
        </w:rPr>
        <w:sectPr w:rsidR="00CC1A19" w:rsidRPr="00B90CD6" w:rsidSect="00162656">
          <w:headerReference w:type="default" r:id="rId11"/>
          <w:footerReference w:type="default" r:id="rId12"/>
          <w:headerReference w:type="first" r:id="rId13"/>
          <w:footerReference w:type="first" r:id="rId14"/>
          <w:endnotePr>
            <w:numFmt w:val="decimal"/>
          </w:endnotePr>
          <w:type w:val="continuous"/>
          <w:pgSz w:w="12240" w:h="15840" w:code="1"/>
          <w:pgMar w:top="1440" w:right="1440" w:bottom="1440" w:left="1440" w:header="720" w:footer="720" w:gutter="0"/>
          <w:cols w:space="720"/>
          <w:titlePg/>
          <w:docGrid w:linePitch="360"/>
        </w:sectPr>
      </w:pPr>
      <w:r w:rsidRPr="00B90CD6">
        <w:rPr>
          <w:rFonts w:ascii="Arial" w:hAnsi="Arial" w:cs="Arial"/>
          <w:sz w:val="28"/>
          <w:szCs w:val="28"/>
        </w:rPr>
        <w:t>28 April 2025</w:t>
      </w:r>
    </w:p>
    <w:p w14:paraId="52E47BE8" w14:textId="3E000614" w:rsidR="00FA617B" w:rsidRPr="00B90CD6" w:rsidRDefault="00162D40" w:rsidP="00767DAB">
      <w:pPr>
        <w:spacing w:line="276" w:lineRule="auto"/>
        <w:jc w:val="center"/>
        <w:rPr>
          <w:rFonts w:ascii="Arial" w:hAnsi="Arial" w:cs="Arial"/>
          <w:smallCaps/>
          <w:sz w:val="36"/>
          <w:szCs w:val="36"/>
        </w:rPr>
      </w:pPr>
      <w:r w:rsidRPr="00B90CD6">
        <w:rPr>
          <w:rFonts w:ascii="Arial" w:hAnsi="Arial" w:cs="Arial"/>
          <w:smallCaps/>
          <w:sz w:val="36"/>
          <w:szCs w:val="36"/>
        </w:rPr>
        <w:t>Subsystem Report</w:t>
      </w:r>
    </w:p>
    <w:p w14:paraId="22725D9B" w14:textId="77777777" w:rsidR="00FA617B" w:rsidRPr="00B90CD6" w:rsidRDefault="6325309C" w:rsidP="00767DAB">
      <w:pPr>
        <w:spacing w:line="276" w:lineRule="auto"/>
        <w:jc w:val="center"/>
        <w:rPr>
          <w:rFonts w:ascii="Arial" w:hAnsi="Arial" w:cs="Arial"/>
          <w:sz w:val="36"/>
          <w:szCs w:val="36"/>
        </w:rPr>
      </w:pPr>
      <w:r w:rsidRPr="00B90CD6">
        <w:rPr>
          <w:rFonts w:ascii="Arial" w:hAnsi="Arial" w:cs="Arial"/>
          <w:smallCaps/>
          <w:sz w:val="36"/>
          <w:szCs w:val="36"/>
        </w:rPr>
        <w:t>for</w:t>
      </w:r>
    </w:p>
    <w:p w14:paraId="69025412" w14:textId="05500B44" w:rsidR="488C0FAB" w:rsidRPr="00B90CD6" w:rsidRDefault="17DBDB56" w:rsidP="00767DAB">
      <w:pPr>
        <w:spacing w:line="276" w:lineRule="auto"/>
        <w:jc w:val="center"/>
        <w:rPr>
          <w:rFonts w:ascii="Arial" w:hAnsi="Arial" w:cs="Arial"/>
          <w:sz w:val="36"/>
          <w:szCs w:val="36"/>
        </w:rPr>
      </w:pPr>
      <w:r w:rsidRPr="00B90CD6">
        <w:rPr>
          <w:rFonts w:ascii="Arial" w:hAnsi="Arial" w:cs="Arial"/>
          <w:sz w:val="36"/>
          <w:szCs w:val="36"/>
        </w:rPr>
        <w:t>VFD Motor Control</w:t>
      </w:r>
      <w:r w:rsidR="07D4DEC2" w:rsidRPr="00B90CD6">
        <w:rPr>
          <w:rFonts w:ascii="Arial" w:hAnsi="Arial" w:cs="Arial"/>
          <w:sz w:val="36"/>
          <w:szCs w:val="36"/>
        </w:rPr>
        <w:t>ler</w:t>
      </w:r>
    </w:p>
    <w:p w14:paraId="0BDF3C0A" w14:textId="77777777" w:rsidR="00CC1A19" w:rsidRPr="00B90CD6" w:rsidRDefault="00CC1A19" w:rsidP="00767DAB">
      <w:pPr>
        <w:spacing w:line="276" w:lineRule="auto"/>
        <w:rPr>
          <w:rFonts w:ascii="Arial" w:hAnsi="Arial" w:cs="Arial"/>
        </w:rPr>
      </w:pPr>
    </w:p>
    <w:p w14:paraId="0E0F0388" w14:textId="77777777" w:rsidR="00CC1A19" w:rsidRPr="00B90CD6" w:rsidRDefault="00CC1A19" w:rsidP="00767DAB">
      <w:pPr>
        <w:spacing w:line="276" w:lineRule="auto"/>
        <w:rPr>
          <w:rFonts w:ascii="Arial" w:hAnsi="Arial" w:cs="Arial"/>
        </w:rPr>
      </w:pPr>
    </w:p>
    <w:p w14:paraId="71073F36" w14:textId="77777777" w:rsidR="00CC1A19" w:rsidRPr="00B90CD6" w:rsidRDefault="00CC1A19" w:rsidP="00767DAB">
      <w:pPr>
        <w:spacing w:line="276" w:lineRule="auto"/>
        <w:rPr>
          <w:rFonts w:ascii="Arial" w:hAnsi="Arial" w:cs="Arial"/>
        </w:rPr>
      </w:pPr>
    </w:p>
    <w:p w14:paraId="2E26FD29" w14:textId="77777777" w:rsidR="00FA617B" w:rsidRPr="00B90CD6" w:rsidRDefault="00FA617B" w:rsidP="00767DAB">
      <w:pPr>
        <w:spacing w:line="276" w:lineRule="auto"/>
        <w:rPr>
          <w:rFonts w:ascii="Arial" w:hAnsi="Arial" w:cs="Arial"/>
        </w:rPr>
      </w:pPr>
    </w:p>
    <w:p w14:paraId="3E10ED68" w14:textId="77777777" w:rsidR="00CC1A19" w:rsidRPr="00B90CD6" w:rsidRDefault="00CC1A19" w:rsidP="00767DAB">
      <w:pPr>
        <w:spacing w:line="276" w:lineRule="auto"/>
        <w:rPr>
          <w:rFonts w:ascii="Arial" w:hAnsi="Arial" w:cs="Arial"/>
        </w:rPr>
      </w:pPr>
    </w:p>
    <w:p w14:paraId="457F7DC0" w14:textId="77777777" w:rsidR="00FA617B" w:rsidRPr="00B90CD6" w:rsidRDefault="6325309C" w:rsidP="00767DAB">
      <w:pPr>
        <w:spacing w:line="276" w:lineRule="auto"/>
        <w:jc w:val="center"/>
        <w:rPr>
          <w:rFonts w:ascii="Arial" w:hAnsi="Arial" w:cs="Arial"/>
          <w:smallCaps/>
        </w:rPr>
      </w:pPr>
      <w:r w:rsidRPr="00B90CD6">
        <w:rPr>
          <w:rFonts w:ascii="Arial" w:hAnsi="Arial" w:cs="Arial"/>
          <w:smallCaps/>
        </w:rPr>
        <w:t>Prepared by:</w:t>
      </w:r>
    </w:p>
    <w:p w14:paraId="47080451" w14:textId="77777777" w:rsidR="00FA617B" w:rsidRPr="00B90CD6" w:rsidRDefault="00FA617B" w:rsidP="00767DAB">
      <w:pPr>
        <w:spacing w:line="276" w:lineRule="auto"/>
        <w:jc w:val="center"/>
        <w:rPr>
          <w:rFonts w:ascii="Arial" w:hAnsi="Arial" w:cs="Arial"/>
        </w:rPr>
      </w:pPr>
    </w:p>
    <w:p w14:paraId="199A81E7" w14:textId="77777777" w:rsidR="00FA617B" w:rsidRPr="00B90CD6" w:rsidRDefault="00FA617B" w:rsidP="00767DAB">
      <w:pPr>
        <w:spacing w:line="276" w:lineRule="auto"/>
        <w:jc w:val="center"/>
        <w:rPr>
          <w:rFonts w:ascii="Arial" w:hAnsi="Arial" w:cs="Arial"/>
        </w:rPr>
      </w:pPr>
    </w:p>
    <w:p w14:paraId="577632AA" w14:textId="77777777" w:rsidR="00FA617B" w:rsidRPr="00B90CD6" w:rsidRDefault="00FA617B" w:rsidP="00767DAB">
      <w:pPr>
        <w:spacing w:line="276" w:lineRule="auto"/>
        <w:jc w:val="center"/>
        <w:rPr>
          <w:rFonts w:ascii="Arial" w:hAnsi="Arial" w:cs="Arial"/>
        </w:rPr>
      </w:pPr>
    </w:p>
    <w:p w14:paraId="6C8282FD" w14:textId="77777777" w:rsidR="00FA617B" w:rsidRPr="00B90CD6" w:rsidRDefault="00FA617B" w:rsidP="00767DAB">
      <w:pPr>
        <w:spacing w:line="276" w:lineRule="auto"/>
        <w:jc w:val="center"/>
        <w:rPr>
          <w:rFonts w:ascii="Arial" w:hAnsi="Arial" w:cs="Arial"/>
        </w:rPr>
      </w:pPr>
    </w:p>
    <w:p w14:paraId="65E81EF1" w14:textId="77777777" w:rsidR="00FA617B" w:rsidRPr="00B90CD6" w:rsidRDefault="6325309C" w:rsidP="00767DAB">
      <w:pPr>
        <w:spacing w:line="276" w:lineRule="auto"/>
        <w:ind w:left="2970"/>
        <w:rPr>
          <w:rFonts w:ascii="Arial" w:hAnsi="Arial" w:cs="Arial"/>
        </w:rPr>
      </w:pPr>
      <w:r w:rsidRPr="00B90CD6">
        <w:rPr>
          <w:rFonts w:ascii="Arial" w:hAnsi="Arial" w:cs="Arial"/>
        </w:rPr>
        <w:t>_____________________________</w:t>
      </w:r>
    </w:p>
    <w:p w14:paraId="14F7E749" w14:textId="77777777" w:rsidR="00FA617B" w:rsidRPr="00B90CD6" w:rsidRDefault="6325309C" w:rsidP="00767DAB">
      <w:pPr>
        <w:tabs>
          <w:tab w:val="left" w:pos="6210"/>
        </w:tabs>
        <w:spacing w:line="276" w:lineRule="auto"/>
        <w:ind w:left="2970"/>
        <w:rPr>
          <w:rFonts w:ascii="Arial" w:hAnsi="Arial" w:cs="Arial"/>
        </w:rPr>
      </w:pPr>
      <w:r w:rsidRPr="00B90CD6">
        <w:rPr>
          <w:rFonts w:ascii="Arial" w:hAnsi="Arial" w:cs="Arial"/>
        </w:rPr>
        <w:t>Author</w:t>
      </w:r>
      <w:r w:rsidR="00FA617B" w:rsidRPr="00B90CD6">
        <w:rPr>
          <w:rFonts w:ascii="Arial" w:hAnsi="Arial" w:cs="Arial"/>
        </w:rPr>
        <w:tab/>
      </w:r>
      <w:r w:rsidRPr="00B90CD6">
        <w:rPr>
          <w:rFonts w:ascii="Arial" w:hAnsi="Arial" w:cs="Arial"/>
        </w:rPr>
        <w:t>Date</w:t>
      </w:r>
    </w:p>
    <w:p w14:paraId="057085EF" w14:textId="77777777" w:rsidR="00FA617B" w:rsidRPr="00B90CD6" w:rsidRDefault="00FA617B" w:rsidP="00767DAB">
      <w:pPr>
        <w:spacing w:line="276" w:lineRule="auto"/>
        <w:ind w:left="2970"/>
        <w:jc w:val="center"/>
        <w:rPr>
          <w:rFonts w:ascii="Arial" w:hAnsi="Arial" w:cs="Arial"/>
        </w:rPr>
      </w:pPr>
    </w:p>
    <w:p w14:paraId="48CECDF5" w14:textId="77777777" w:rsidR="00FA617B" w:rsidRPr="00B90CD6" w:rsidRDefault="00FA617B" w:rsidP="00767DAB">
      <w:pPr>
        <w:spacing w:line="276" w:lineRule="auto"/>
        <w:ind w:left="2970"/>
        <w:jc w:val="center"/>
        <w:rPr>
          <w:rFonts w:ascii="Arial" w:hAnsi="Arial" w:cs="Arial"/>
        </w:rPr>
      </w:pPr>
    </w:p>
    <w:p w14:paraId="40C00952" w14:textId="77777777" w:rsidR="00FA617B" w:rsidRPr="00B90CD6" w:rsidRDefault="00FA617B" w:rsidP="00767DAB">
      <w:pPr>
        <w:spacing w:line="276" w:lineRule="auto"/>
        <w:ind w:left="2970"/>
        <w:jc w:val="center"/>
        <w:rPr>
          <w:rFonts w:ascii="Arial" w:hAnsi="Arial" w:cs="Arial"/>
        </w:rPr>
      </w:pPr>
    </w:p>
    <w:p w14:paraId="2232560C" w14:textId="77777777" w:rsidR="00FA617B" w:rsidRPr="00B90CD6" w:rsidRDefault="00FA617B" w:rsidP="00767DAB">
      <w:pPr>
        <w:spacing w:line="276" w:lineRule="auto"/>
        <w:ind w:left="2970"/>
        <w:jc w:val="center"/>
        <w:rPr>
          <w:rFonts w:ascii="Arial" w:hAnsi="Arial" w:cs="Arial"/>
        </w:rPr>
      </w:pPr>
    </w:p>
    <w:p w14:paraId="001BDA3D" w14:textId="77777777" w:rsidR="00FA617B" w:rsidRPr="00B90CD6" w:rsidRDefault="6325309C" w:rsidP="00767DAB">
      <w:pPr>
        <w:spacing w:line="276" w:lineRule="auto"/>
        <w:jc w:val="center"/>
        <w:rPr>
          <w:rFonts w:ascii="Arial" w:hAnsi="Arial" w:cs="Arial"/>
          <w:smallCaps/>
        </w:rPr>
      </w:pPr>
      <w:r w:rsidRPr="00B90CD6">
        <w:rPr>
          <w:rFonts w:ascii="Arial" w:hAnsi="Arial" w:cs="Arial"/>
          <w:smallCaps/>
        </w:rPr>
        <w:t>Approved by:</w:t>
      </w:r>
    </w:p>
    <w:p w14:paraId="478FFB66" w14:textId="77777777" w:rsidR="00FA617B" w:rsidRPr="00B90CD6" w:rsidRDefault="00FA617B" w:rsidP="00767DAB">
      <w:pPr>
        <w:spacing w:line="276" w:lineRule="auto"/>
        <w:ind w:left="2970"/>
        <w:jc w:val="center"/>
        <w:rPr>
          <w:rFonts w:ascii="Arial" w:hAnsi="Arial" w:cs="Arial"/>
        </w:rPr>
      </w:pPr>
    </w:p>
    <w:p w14:paraId="79AC5C75" w14:textId="77777777" w:rsidR="00FA617B" w:rsidRPr="00B90CD6" w:rsidRDefault="00FA617B" w:rsidP="00767DAB">
      <w:pPr>
        <w:spacing w:line="276" w:lineRule="auto"/>
        <w:ind w:left="2970"/>
        <w:rPr>
          <w:rFonts w:ascii="Arial" w:hAnsi="Arial" w:cs="Arial"/>
        </w:rPr>
      </w:pPr>
    </w:p>
    <w:p w14:paraId="6463EC03" w14:textId="77777777" w:rsidR="00FA617B" w:rsidRPr="00B90CD6" w:rsidRDefault="00FA617B" w:rsidP="00767DAB">
      <w:pPr>
        <w:spacing w:line="276" w:lineRule="auto"/>
        <w:ind w:left="2970"/>
        <w:rPr>
          <w:rFonts w:ascii="Arial" w:hAnsi="Arial" w:cs="Arial"/>
        </w:rPr>
      </w:pPr>
    </w:p>
    <w:p w14:paraId="68622480" w14:textId="77777777" w:rsidR="00FA617B" w:rsidRPr="00B90CD6" w:rsidRDefault="6325309C" w:rsidP="00767DAB">
      <w:pPr>
        <w:spacing w:line="276" w:lineRule="auto"/>
        <w:ind w:left="2970"/>
        <w:rPr>
          <w:rFonts w:ascii="Arial" w:hAnsi="Arial" w:cs="Arial"/>
        </w:rPr>
      </w:pPr>
      <w:r w:rsidRPr="00B90CD6">
        <w:rPr>
          <w:rFonts w:ascii="Arial" w:hAnsi="Arial" w:cs="Arial"/>
        </w:rPr>
        <w:t>_____________________________</w:t>
      </w:r>
    </w:p>
    <w:p w14:paraId="181F348B" w14:textId="77777777" w:rsidR="00FA617B" w:rsidRPr="00B90CD6" w:rsidRDefault="6325309C" w:rsidP="00767DAB">
      <w:pPr>
        <w:tabs>
          <w:tab w:val="left" w:pos="6210"/>
        </w:tabs>
        <w:spacing w:line="276" w:lineRule="auto"/>
        <w:ind w:left="2970"/>
        <w:rPr>
          <w:rFonts w:ascii="Arial" w:hAnsi="Arial" w:cs="Arial"/>
        </w:rPr>
      </w:pPr>
      <w:r w:rsidRPr="00B90CD6">
        <w:rPr>
          <w:rFonts w:ascii="Arial" w:hAnsi="Arial" w:cs="Arial"/>
        </w:rPr>
        <w:t>Project Leader</w:t>
      </w:r>
      <w:r w:rsidR="00FA617B" w:rsidRPr="00B90CD6">
        <w:rPr>
          <w:rFonts w:ascii="Arial" w:hAnsi="Arial" w:cs="Arial"/>
        </w:rPr>
        <w:tab/>
      </w:r>
      <w:r w:rsidRPr="00B90CD6">
        <w:rPr>
          <w:rFonts w:ascii="Arial" w:hAnsi="Arial" w:cs="Arial"/>
        </w:rPr>
        <w:t>Date</w:t>
      </w:r>
    </w:p>
    <w:p w14:paraId="002F7D82" w14:textId="77777777" w:rsidR="00FA617B" w:rsidRPr="00B90CD6" w:rsidRDefault="00FA617B" w:rsidP="00767DAB">
      <w:pPr>
        <w:spacing w:line="276" w:lineRule="auto"/>
        <w:ind w:left="2970"/>
        <w:rPr>
          <w:rFonts w:ascii="Arial" w:hAnsi="Arial" w:cs="Arial"/>
        </w:rPr>
      </w:pPr>
    </w:p>
    <w:p w14:paraId="38EEA2DE" w14:textId="77777777" w:rsidR="00FA617B" w:rsidRPr="00B90CD6" w:rsidRDefault="00FA617B" w:rsidP="00767DAB">
      <w:pPr>
        <w:spacing w:line="276" w:lineRule="auto"/>
        <w:ind w:left="2970"/>
        <w:rPr>
          <w:rFonts w:ascii="Arial" w:hAnsi="Arial" w:cs="Arial"/>
        </w:rPr>
      </w:pPr>
    </w:p>
    <w:p w14:paraId="35EAF2CC" w14:textId="77777777" w:rsidR="00FA617B" w:rsidRPr="00B90CD6" w:rsidRDefault="00FA617B" w:rsidP="00767DAB">
      <w:pPr>
        <w:spacing w:line="276" w:lineRule="auto"/>
        <w:ind w:left="2970"/>
        <w:rPr>
          <w:rFonts w:ascii="Arial" w:hAnsi="Arial" w:cs="Arial"/>
        </w:rPr>
      </w:pPr>
    </w:p>
    <w:p w14:paraId="11713D4D" w14:textId="77777777" w:rsidR="00FA617B" w:rsidRPr="00B90CD6" w:rsidRDefault="00FA617B" w:rsidP="00767DAB">
      <w:pPr>
        <w:spacing w:line="276" w:lineRule="auto"/>
        <w:ind w:left="2970"/>
        <w:rPr>
          <w:rFonts w:ascii="Arial" w:hAnsi="Arial" w:cs="Arial"/>
        </w:rPr>
      </w:pPr>
    </w:p>
    <w:p w14:paraId="4049677F" w14:textId="77777777" w:rsidR="00FA617B" w:rsidRPr="00B90CD6" w:rsidRDefault="6325309C" w:rsidP="00767DAB">
      <w:pPr>
        <w:spacing w:line="276" w:lineRule="auto"/>
        <w:ind w:left="2970"/>
        <w:rPr>
          <w:rFonts w:ascii="Arial" w:hAnsi="Arial" w:cs="Arial"/>
        </w:rPr>
      </w:pPr>
      <w:r w:rsidRPr="00B90CD6">
        <w:rPr>
          <w:rFonts w:ascii="Arial" w:hAnsi="Arial" w:cs="Arial"/>
        </w:rPr>
        <w:t>_____________________________</w:t>
      </w:r>
    </w:p>
    <w:p w14:paraId="5B1459A3" w14:textId="03E983CC" w:rsidR="00FA617B" w:rsidRPr="00B90CD6" w:rsidRDefault="349A49FA" w:rsidP="00767DAB">
      <w:pPr>
        <w:tabs>
          <w:tab w:val="left" w:pos="6210"/>
        </w:tabs>
        <w:spacing w:line="276" w:lineRule="auto"/>
        <w:ind w:left="2970"/>
        <w:rPr>
          <w:rFonts w:ascii="Arial" w:hAnsi="Arial" w:cs="Arial"/>
        </w:rPr>
      </w:pPr>
      <w:r w:rsidRPr="00B90CD6">
        <w:rPr>
          <w:rFonts w:ascii="Arial" w:hAnsi="Arial" w:cs="Arial"/>
        </w:rPr>
        <w:t>John Lusher, P.E.</w:t>
      </w:r>
      <w:r w:rsidR="00730B1B" w:rsidRPr="00B90CD6">
        <w:rPr>
          <w:rFonts w:ascii="Arial" w:hAnsi="Arial" w:cs="Arial"/>
        </w:rPr>
        <w:tab/>
      </w:r>
      <w:r w:rsidR="6325309C" w:rsidRPr="00B90CD6">
        <w:rPr>
          <w:rFonts w:ascii="Arial" w:hAnsi="Arial" w:cs="Arial"/>
        </w:rPr>
        <w:t>Date</w:t>
      </w:r>
    </w:p>
    <w:p w14:paraId="36BFAEA3" w14:textId="77777777" w:rsidR="00FA617B" w:rsidRPr="00B90CD6" w:rsidRDefault="00FA617B" w:rsidP="00767DAB">
      <w:pPr>
        <w:spacing w:line="276" w:lineRule="auto"/>
        <w:ind w:left="2970"/>
        <w:rPr>
          <w:rFonts w:ascii="Arial" w:hAnsi="Arial" w:cs="Arial"/>
        </w:rPr>
      </w:pPr>
    </w:p>
    <w:p w14:paraId="729B76AF" w14:textId="77777777" w:rsidR="00FA617B" w:rsidRPr="00B90CD6" w:rsidRDefault="00FA617B" w:rsidP="00767DAB">
      <w:pPr>
        <w:spacing w:line="276" w:lineRule="auto"/>
        <w:ind w:left="2970"/>
        <w:rPr>
          <w:rFonts w:ascii="Arial" w:hAnsi="Arial" w:cs="Arial"/>
        </w:rPr>
      </w:pPr>
    </w:p>
    <w:p w14:paraId="5124FEC0" w14:textId="77777777" w:rsidR="00FA617B" w:rsidRPr="00B90CD6" w:rsidRDefault="00FA617B" w:rsidP="00767DAB">
      <w:pPr>
        <w:spacing w:line="276" w:lineRule="auto"/>
        <w:ind w:left="2970"/>
        <w:rPr>
          <w:rFonts w:ascii="Arial" w:hAnsi="Arial" w:cs="Arial"/>
        </w:rPr>
      </w:pPr>
    </w:p>
    <w:p w14:paraId="134DEA3D" w14:textId="77777777" w:rsidR="00FA617B" w:rsidRPr="00B90CD6" w:rsidRDefault="00FA617B" w:rsidP="00767DAB">
      <w:pPr>
        <w:spacing w:line="276" w:lineRule="auto"/>
        <w:ind w:left="2970"/>
        <w:rPr>
          <w:rFonts w:ascii="Arial" w:hAnsi="Arial" w:cs="Arial"/>
        </w:rPr>
      </w:pPr>
    </w:p>
    <w:p w14:paraId="2F1FDB83" w14:textId="77777777" w:rsidR="00FA617B" w:rsidRPr="00B90CD6" w:rsidRDefault="6325309C" w:rsidP="00767DAB">
      <w:pPr>
        <w:spacing w:line="276" w:lineRule="auto"/>
        <w:ind w:left="2970"/>
        <w:rPr>
          <w:rFonts w:ascii="Arial" w:hAnsi="Arial" w:cs="Arial"/>
        </w:rPr>
      </w:pPr>
      <w:r w:rsidRPr="00B90CD6">
        <w:rPr>
          <w:rFonts w:ascii="Arial" w:hAnsi="Arial" w:cs="Arial"/>
        </w:rPr>
        <w:t>_____________________________</w:t>
      </w:r>
    </w:p>
    <w:p w14:paraId="7434F0A7" w14:textId="77777777" w:rsidR="00FA617B" w:rsidRPr="00B90CD6" w:rsidRDefault="6325309C" w:rsidP="00767DAB">
      <w:pPr>
        <w:tabs>
          <w:tab w:val="left" w:pos="6210"/>
        </w:tabs>
        <w:spacing w:line="276" w:lineRule="auto"/>
        <w:ind w:left="2970"/>
        <w:rPr>
          <w:rFonts w:ascii="Arial" w:hAnsi="Arial" w:cs="Arial"/>
        </w:rPr>
      </w:pPr>
      <w:r w:rsidRPr="00B90CD6">
        <w:rPr>
          <w:rFonts w:ascii="Arial" w:hAnsi="Arial" w:cs="Arial"/>
        </w:rPr>
        <w:t xml:space="preserve">T/A      </w:t>
      </w:r>
      <w:r w:rsidR="00FA617B" w:rsidRPr="00B90CD6">
        <w:rPr>
          <w:rFonts w:ascii="Arial" w:hAnsi="Arial" w:cs="Arial"/>
        </w:rPr>
        <w:tab/>
      </w:r>
      <w:r w:rsidRPr="00B90CD6">
        <w:rPr>
          <w:rFonts w:ascii="Arial" w:hAnsi="Arial" w:cs="Arial"/>
        </w:rPr>
        <w:t>Date</w:t>
      </w:r>
    </w:p>
    <w:p w14:paraId="6FF308B7" w14:textId="77777777" w:rsidR="00CC1A19" w:rsidRPr="00B90CD6" w:rsidRDefault="00CC1A19" w:rsidP="00767DAB">
      <w:pPr>
        <w:spacing w:line="276" w:lineRule="auto"/>
        <w:ind w:left="3330"/>
        <w:rPr>
          <w:rFonts w:ascii="Arial" w:hAnsi="Arial" w:cs="Arial"/>
        </w:rPr>
      </w:pPr>
    </w:p>
    <w:p w14:paraId="51C82FC5" w14:textId="5E5FDCFE" w:rsidR="00CC1A19" w:rsidRPr="00B90CD6" w:rsidRDefault="00CC1A19" w:rsidP="00767DAB">
      <w:pPr>
        <w:spacing w:line="276" w:lineRule="auto"/>
        <w:ind w:left="3330"/>
        <w:rPr>
          <w:rFonts w:ascii="Arial" w:hAnsi="Arial" w:cs="Arial"/>
        </w:rPr>
      </w:pPr>
    </w:p>
    <w:p w14:paraId="65BDF547" w14:textId="5EF9EBA1" w:rsidR="006F27F0" w:rsidRPr="00B90CD6" w:rsidRDefault="00CC1A19" w:rsidP="00767DAB">
      <w:pPr>
        <w:spacing w:line="276" w:lineRule="auto"/>
        <w:jc w:val="center"/>
        <w:rPr>
          <w:rFonts w:ascii="Arial" w:hAnsi="Arial" w:cs="Arial"/>
          <w:b/>
          <w:bCs/>
          <w:sz w:val="28"/>
          <w:szCs w:val="28"/>
        </w:rPr>
      </w:pPr>
      <w:r w:rsidRPr="00B90CD6">
        <w:rPr>
          <w:rFonts w:ascii="Arial" w:hAnsi="Arial" w:cs="Arial"/>
          <w:b/>
          <w:bCs/>
          <w:sz w:val="28"/>
          <w:szCs w:val="28"/>
        </w:rPr>
        <w:br w:type="page"/>
      </w:r>
      <w:r w:rsidR="4BF8DA13" w:rsidRPr="00B90CD6">
        <w:rPr>
          <w:rFonts w:ascii="Arial" w:hAnsi="Arial" w:cs="Arial"/>
          <w:b/>
          <w:bCs/>
          <w:sz w:val="28"/>
          <w:szCs w:val="28"/>
        </w:rPr>
        <w:t>Change Record</w:t>
      </w:r>
    </w:p>
    <w:p w14:paraId="0E852944" w14:textId="77777777" w:rsidR="00EB5B4E" w:rsidRPr="00B90CD6" w:rsidRDefault="00EB5B4E" w:rsidP="00767DAB">
      <w:pPr>
        <w:spacing w:line="276" w:lineRule="auto"/>
        <w:jc w:val="center"/>
        <w:rPr>
          <w:rFonts w:ascii="Arial" w:hAnsi="Arial" w:cs="Arial"/>
          <w:b/>
          <w:bCs/>
          <w:szCs w:val="23"/>
        </w:rPr>
      </w:pPr>
    </w:p>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0"/>
        <w:gridCol w:w="1410"/>
        <w:gridCol w:w="3150"/>
        <w:gridCol w:w="1365"/>
        <w:gridCol w:w="2625"/>
      </w:tblGrid>
      <w:tr w:rsidR="00CC1A19" w:rsidRPr="00B90CD6" w14:paraId="2E306784" w14:textId="77777777" w:rsidTr="5A8B130F">
        <w:trPr>
          <w:trHeight w:val="300"/>
        </w:trPr>
        <w:tc>
          <w:tcPr>
            <w:tcW w:w="810" w:type="dxa"/>
            <w:shd w:val="clear" w:color="auto" w:fill="0079C1"/>
          </w:tcPr>
          <w:p w14:paraId="5785F9EA" w14:textId="08B4C0F1" w:rsidR="00CC1A19" w:rsidRPr="00B90CD6" w:rsidRDefault="4BF8DA13" w:rsidP="00767DAB">
            <w:pPr>
              <w:spacing w:line="276" w:lineRule="auto"/>
              <w:rPr>
                <w:rFonts w:ascii="Arial" w:hAnsi="Arial" w:cs="Arial"/>
                <w:b/>
                <w:bCs/>
                <w:color w:val="FFFFFF"/>
              </w:rPr>
            </w:pPr>
            <w:r w:rsidRPr="00B90CD6">
              <w:rPr>
                <w:rFonts w:ascii="Arial" w:hAnsi="Arial" w:cs="Arial"/>
                <w:b/>
                <w:bCs/>
                <w:color w:val="FFFFFF" w:themeColor="background1"/>
              </w:rPr>
              <w:t>Rev</w:t>
            </w:r>
            <w:r w:rsidR="58436DE7" w:rsidRPr="00B90CD6">
              <w:rPr>
                <w:rFonts w:ascii="Arial" w:hAnsi="Arial" w:cs="Arial"/>
                <w:b/>
                <w:bCs/>
                <w:color w:val="FFFFFF" w:themeColor="background1"/>
              </w:rPr>
              <w:t>.</w:t>
            </w:r>
          </w:p>
        </w:tc>
        <w:tc>
          <w:tcPr>
            <w:tcW w:w="1410" w:type="dxa"/>
            <w:shd w:val="clear" w:color="auto" w:fill="0079C1"/>
          </w:tcPr>
          <w:p w14:paraId="49D170A1" w14:textId="77777777" w:rsidR="00CC1A19" w:rsidRPr="00B90CD6" w:rsidRDefault="4BF8DA13" w:rsidP="00767DAB">
            <w:pPr>
              <w:spacing w:line="276" w:lineRule="auto"/>
              <w:rPr>
                <w:rFonts w:ascii="Arial" w:hAnsi="Arial" w:cs="Arial"/>
                <w:b/>
                <w:bCs/>
                <w:color w:val="FFFFFF"/>
              </w:rPr>
            </w:pPr>
            <w:r w:rsidRPr="00B90CD6">
              <w:rPr>
                <w:rFonts w:ascii="Arial" w:hAnsi="Arial" w:cs="Arial"/>
                <w:b/>
                <w:bCs/>
                <w:color w:val="FFFFFF" w:themeColor="background1"/>
              </w:rPr>
              <w:t>Date</w:t>
            </w:r>
          </w:p>
        </w:tc>
        <w:tc>
          <w:tcPr>
            <w:tcW w:w="3150" w:type="dxa"/>
            <w:shd w:val="clear" w:color="auto" w:fill="0079C1"/>
          </w:tcPr>
          <w:p w14:paraId="02DABC8A" w14:textId="77777777" w:rsidR="00CC1A19" w:rsidRPr="00B90CD6" w:rsidRDefault="4BF8DA13" w:rsidP="00767DAB">
            <w:pPr>
              <w:spacing w:line="276" w:lineRule="auto"/>
              <w:rPr>
                <w:rFonts w:ascii="Arial" w:hAnsi="Arial" w:cs="Arial"/>
                <w:b/>
                <w:bCs/>
                <w:color w:val="FFFFFF"/>
              </w:rPr>
            </w:pPr>
            <w:r w:rsidRPr="00B90CD6">
              <w:rPr>
                <w:rFonts w:ascii="Arial" w:hAnsi="Arial" w:cs="Arial"/>
                <w:b/>
                <w:bCs/>
                <w:color w:val="FFFFFF" w:themeColor="background1"/>
              </w:rPr>
              <w:t>Originator</w:t>
            </w:r>
          </w:p>
        </w:tc>
        <w:tc>
          <w:tcPr>
            <w:tcW w:w="1365" w:type="dxa"/>
            <w:shd w:val="clear" w:color="auto" w:fill="0079C1"/>
          </w:tcPr>
          <w:p w14:paraId="1C7FAAC4" w14:textId="77777777" w:rsidR="00CC1A19" w:rsidRPr="00B90CD6" w:rsidRDefault="4BF8DA13" w:rsidP="00767DAB">
            <w:pPr>
              <w:spacing w:line="276" w:lineRule="auto"/>
              <w:rPr>
                <w:rFonts w:ascii="Arial" w:hAnsi="Arial" w:cs="Arial"/>
                <w:b/>
                <w:bCs/>
                <w:color w:val="FFFFFF"/>
              </w:rPr>
            </w:pPr>
            <w:r w:rsidRPr="00B90CD6">
              <w:rPr>
                <w:rFonts w:ascii="Arial" w:hAnsi="Arial" w:cs="Arial"/>
                <w:b/>
                <w:bCs/>
                <w:color w:val="FFFFFF" w:themeColor="background1"/>
              </w:rPr>
              <w:t>Approvals</w:t>
            </w:r>
          </w:p>
        </w:tc>
        <w:tc>
          <w:tcPr>
            <w:tcW w:w="2625" w:type="dxa"/>
            <w:shd w:val="clear" w:color="auto" w:fill="0079C1"/>
          </w:tcPr>
          <w:p w14:paraId="68C6D042" w14:textId="77777777" w:rsidR="00CC1A19" w:rsidRPr="00B90CD6" w:rsidRDefault="4BF8DA13" w:rsidP="00767DAB">
            <w:pPr>
              <w:spacing w:line="276" w:lineRule="auto"/>
              <w:rPr>
                <w:rFonts w:ascii="Arial" w:hAnsi="Arial" w:cs="Arial"/>
                <w:b/>
                <w:bCs/>
                <w:color w:val="FFFFFF"/>
              </w:rPr>
            </w:pPr>
            <w:r w:rsidRPr="00B90CD6">
              <w:rPr>
                <w:rFonts w:ascii="Arial" w:hAnsi="Arial" w:cs="Arial"/>
                <w:b/>
                <w:bCs/>
                <w:color w:val="FFFFFF" w:themeColor="background1"/>
              </w:rPr>
              <w:t>Description</w:t>
            </w:r>
          </w:p>
        </w:tc>
      </w:tr>
      <w:tr w:rsidR="00FA617B" w:rsidRPr="00B90CD6" w14:paraId="5026E6A2" w14:textId="77777777" w:rsidTr="5A8B130F">
        <w:trPr>
          <w:trHeight w:val="300"/>
        </w:trPr>
        <w:tc>
          <w:tcPr>
            <w:tcW w:w="810" w:type="dxa"/>
          </w:tcPr>
          <w:p w14:paraId="1200103E" w14:textId="4CA16439" w:rsidR="00FA617B" w:rsidRPr="00B90CD6" w:rsidRDefault="0B397D3B" w:rsidP="00767DAB">
            <w:pPr>
              <w:spacing w:line="276" w:lineRule="auto"/>
              <w:rPr>
                <w:rFonts w:ascii="Arial" w:hAnsi="Arial" w:cs="Arial"/>
                <w:b/>
                <w:bCs/>
              </w:rPr>
            </w:pPr>
            <w:r w:rsidRPr="00B90CD6">
              <w:rPr>
                <w:rFonts w:ascii="Arial" w:hAnsi="Arial" w:cs="Arial"/>
                <w:b/>
                <w:bCs/>
              </w:rPr>
              <w:t>0</w:t>
            </w:r>
          </w:p>
        </w:tc>
        <w:tc>
          <w:tcPr>
            <w:tcW w:w="1410" w:type="dxa"/>
          </w:tcPr>
          <w:p w14:paraId="277BD379" w14:textId="23A7DE5D" w:rsidR="00FA617B" w:rsidRPr="00B90CD6" w:rsidRDefault="5C48A6EC" w:rsidP="00767DAB">
            <w:pPr>
              <w:spacing w:line="276" w:lineRule="auto"/>
              <w:rPr>
                <w:rFonts w:ascii="Arial" w:hAnsi="Arial" w:cs="Arial"/>
              </w:rPr>
            </w:pPr>
            <w:r w:rsidRPr="00B90CD6">
              <w:rPr>
                <w:rFonts w:ascii="Arial" w:hAnsi="Arial" w:cs="Arial"/>
              </w:rPr>
              <w:t>12</w:t>
            </w:r>
            <w:r w:rsidR="00FA88D8" w:rsidRPr="00B90CD6">
              <w:rPr>
                <w:rFonts w:ascii="Arial" w:hAnsi="Arial" w:cs="Arial"/>
              </w:rPr>
              <w:t>/</w:t>
            </w:r>
            <w:r w:rsidR="5D11FAD3" w:rsidRPr="00B90CD6">
              <w:rPr>
                <w:rFonts w:ascii="Arial" w:hAnsi="Arial" w:cs="Arial"/>
              </w:rPr>
              <w:t>5</w:t>
            </w:r>
            <w:r w:rsidR="00FA88D8" w:rsidRPr="00B90CD6">
              <w:rPr>
                <w:rFonts w:ascii="Arial" w:hAnsi="Arial" w:cs="Arial"/>
              </w:rPr>
              <w:t>/2024</w:t>
            </w:r>
          </w:p>
        </w:tc>
        <w:tc>
          <w:tcPr>
            <w:tcW w:w="3150" w:type="dxa"/>
          </w:tcPr>
          <w:p w14:paraId="546C7E3B" w14:textId="25F22CEB" w:rsidR="00FA617B" w:rsidRPr="00B90CD6" w:rsidRDefault="4FA7EB35" w:rsidP="00767DAB">
            <w:pPr>
              <w:spacing w:line="276" w:lineRule="auto"/>
              <w:jc w:val="left"/>
              <w:rPr>
                <w:rFonts w:ascii="Arial" w:eastAsia="Arial" w:hAnsi="Arial" w:cs="Arial"/>
                <w:color w:val="000000" w:themeColor="text1"/>
              </w:rPr>
            </w:pPr>
            <w:r w:rsidRPr="00B90CD6">
              <w:rPr>
                <w:rFonts w:ascii="Arial" w:eastAsia="Arial" w:hAnsi="Arial" w:cs="Arial"/>
                <w:color w:val="000000" w:themeColor="text1"/>
              </w:rPr>
              <w:t>VFD Motor Contro</w:t>
            </w:r>
            <w:r w:rsidR="5B9018EC" w:rsidRPr="00B90CD6">
              <w:rPr>
                <w:rFonts w:ascii="Arial" w:eastAsia="Arial" w:hAnsi="Arial" w:cs="Arial"/>
                <w:color w:val="000000" w:themeColor="text1"/>
              </w:rPr>
              <w:t>l</w:t>
            </w:r>
            <w:r w:rsidRPr="00B90CD6">
              <w:rPr>
                <w:rFonts w:ascii="Arial" w:eastAsia="Arial" w:hAnsi="Arial" w:cs="Arial"/>
                <w:color w:val="000000" w:themeColor="text1"/>
              </w:rPr>
              <w:t>l</w:t>
            </w:r>
            <w:r w:rsidR="68587AFA" w:rsidRPr="00B90CD6">
              <w:rPr>
                <w:rFonts w:ascii="Arial" w:eastAsia="Arial" w:hAnsi="Arial" w:cs="Arial"/>
                <w:color w:val="000000" w:themeColor="text1"/>
              </w:rPr>
              <w:t>er</w:t>
            </w:r>
            <w:r w:rsidRPr="00B90CD6">
              <w:rPr>
                <w:rFonts w:ascii="Arial" w:eastAsia="Arial" w:hAnsi="Arial" w:cs="Arial"/>
                <w:color w:val="000000" w:themeColor="text1"/>
              </w:rPr>
              <w:t xml:space="preserve"> Team</w:t>
            </w:r>
          </w:p>
        </w:tc>
        <w:tc>
          <w:tcPr>
            <w:tcW w:w="1365" w:type="dxa"/>
          </w:tcPr>
          <w:p w14:paraId="61337CE4" w14:textId="77777777" w:rsidR="00FA617B" w:rsidRPr="00B90CD6" w:rsidRDefault="00FA617B" w:rsidP="00767DAB">
            <w:pPr>
              <w:spacing w:line="276" w:lineRule="auto"/>
              <w:rPr>
                <w:rFonts w:ascii="Arial" w:hAnsi="Arial" w:cs="Arial"/>
              </w:rPr>
            </w:pPr>
          </w:p>
        </w:tc>
        <w:tc>
          <w:tcPr>
            <w:tcW w:w="2625" w:type="dxa"/>
          </w:tcPr>
          <w:p w14:paraId="0F4B2068" w14:textId="77777777" w:rsidR="00FA617B" w:rsidRPr="00B90CD6" w:rsidRDefault="6325309C" w:rsidP="00767DAB">
            <w:pPr>
              <w:spacing w:line="276" w:lineRule="auto"/>
              <w:jc w:val="left"/>
              <w:rPr>
                <w:rFonts w:ascii="Arial" w:hAnsi="Arial" w:cs="Arial"/>
              </w:rPr>
            </w:pPr>
            <w:r w:rsidRPr="00B90CD6">
              <w:rPr>
                <w:rFonts w:ascii="Arial" w:hAnsi="Arial" w:cs="Arial"/>
              </w:rPr>
              <w:t>Draft Release</w:t>
            </w:r>
          </w:p>
        </w:tc>
      </w:tr>
      <w:tr w:rsidR="5A8B130F" w:rsidRPr="00B90CD6" w14:paraId="63D8DDAB" w14:textId="77777777" w:rsidTr="5A8B130F">
        <w:trPr>
          <w:trHeight w:val="300"/>
        </w:trPr>
        <w:tc>
          <w:tcPr>
            <w:tcW w:w="810" w:type="dxa"/>
          </w:tcPr>
          <w:p w14:paraId="12286194" w14:textId="3C26D4CC" w:rsidR="2C0C4816" w:rsidRPr="00B90CD6" w:rsidRDefault="2C0C4816" w:rsidP="00767DAB">
            <w:pPr>
              <w:spacing w:line="276" w:lineRule="auto"/>
              <w:rPr>
                <w:rFonts w:ascii="Arial" w:hAnsi="Arial" w:cs="Arial"/>
                <w:b/>
                <w:bCs/>
              </w:rPr>
            </w:pPr>
            <w:r w:rsidRPr="00B90CD6">
              <w:rPr>
                <w:rFonts w:ascii="Arial" w:hAnsi="Arial" w:cs="Arial"/>
                <w:b/>
                <w:bCs/>
              </w:rPr>
              <w:t>1</w:t>
            </w:r>
          </w:p>
        </w:tc>
        <w:tc>
          <w:tcPr>
            <w:tcW w:w="1410" w:type="dxa"/>
          </w:tcPr>
          <w:p w14:paraId="7EFD8C96" w14:textId="7DA06B66" w:rsidR="2C0C4816" w:rsidRPr="00B90CD6" w:rsidRDefault="2C0C4816" w:rsidP="00767DAB">
            <w:pPr>
              <w:spacing w:line="276" w:lineRule="auto"/>
              <w:rPr>
                <w:rFonts w:ascii="Arial" w:hAnsi="Arial" w:cs="Arial"/>
              </w:rPr>
            </w:pPr>
            <w:r w:rsidRPr="00B90CD6">
              <w:rPr>
                <w:rFonts w:ascii="Arial" w:hAnsi="Arial" w:cs="Arial"/>
              </w:rPr>
              <w:t>4/28/2025</w:t>
            </w:r>
          </w:p>
        </w:tc>
        <w:tc>
          <w:tcPr>
            <w:tcW w:w="3150" w:type="dxa"/>
          </w:tcPr>
          <w:p w14:paraId="4AA8E4B0" w14:textId="106601BF" w:rsidR="2C0C4816" w:rsidRPr="00B90CD6" w:rsidRDefault="2C0C4816" w:rsidP="00767DAB">
            <w:pPr>
              <w:spacing w:line="276" w:lineRule="auto"/>
              <w:jc w:val="left"/>
              <w:rPr>
                <w:rFonts w:ascii="Arial" w:eastAsia="Arial" w:hAnsi="Arial" w:cs="Arial"/>
                <w:color w:val="000000" w:themeColor="text1"/>
              </w:rPr>
            </w:pPr>
            <w:r w:rsidRPr="00B90CD6">
              <w:rPr>
                <w:rFonts w:ascii="Arial" w:eastAsia="Arial" w:hAnsi="Arial" w:cs="Arial"/>
                <w:color w:val="000000" w:themeColor="text1"/>
              </w:rPr>
              <w:t>VFD Motor Controller Team</w:t>
            </w:r>
          </w:p>
        </w:tc>
        <w:tc>
          <w:tcPr>
            <w:tcW w:w="1365" w:type="dxa"/>
          </w:tcPr>
          <w:p w14:paraId="35C1B6A3" w14:textId="06DF82F9" w:rsidR="5A8B130F" w:rsidRPr="00B90CD6" w:rsidRDefault="5A8B130F" w:rsidP="00767DAB">
            <w:pPr>
              <w:spacing w:line="276" w:lineRule="auto"/>
              <w:rPr>
                <w:rFonts w:ascii="Arial" w:hAnsi="Arial" w:cs="Arial"/>
              </w:rPr>
            </w:pPr>
          </w:p>
        </w:tc>
        <w:tc>
          <w:tcPr>
            <w:tcW w:w="2625" w:type="dxa"/>
          </w:tcPr>
          <w:p w14:paraId="1B7D8298" w14:textId="5B88CB77" w:rsidR="5FAF0577" w:rsidRPr="00B90CD6" w:rsidRDefault="5FAF0577" w:rsidP="00767DAB">
            <w:pPr>
              <w:spacing w:line="276" w:lineRule="auto"/>
              <w:jc w:val="left"/>
              <w:rPr>
                <w:rFonts w:ascii="Arial" w:hAnsi="Arial" w:cs="Arial"/>
              </w:rPr>
            </w:pPr>
            <w:r w:rsidRPr="00B90CD6">
              <w:rPr>
                <w:rFonts w:ascii="Arial" w:hAnsi="Arial" w:cs="Arial"/>
              </w:rPr>
              <w:t>Final Report Update</w:t>
            </w:r>
          </w:p>
        </w:tc>
      </w:tr>
    </w:tbl>
    <w:p w14:paraId="3D34F185" w14:textId="77777777" w:rsidR="00CC1A19" w:rsidRPr="00B90CD6" w:rsidRDefault="00CC1A19" w:rsidP="00767DAB">
      <w:pPr>
        <w:spacing w:line="276" w:lineRule="auto"/>
        <w:jc w:val="left"/>
        <w:rPr>
          <w:rFonts w:ascii="Arial" w:hAnsi="Arial" w:cs="Arial"/>
          <w:i/>
          <w:iCs/>
        </w:rPr>
      </w:pPr>
    </w:p>
    <w:p w14:paraId="332262F1" w14:textId="0CA86A36" w:rsidR="00D176B5" w:rsidRPr="00B90CD6" w:rsidRDefault="00D176B5">
      <w:pPr>
        <w:jc w:val="left"/>
        <w:rPr>
          <w:rFonts w:ascii="Arial" w:hAnsi="Arial" w:cs="Arial"/>
          <w:i/>
          <w:iCs/>
        </w:rPr>
      </w:pPr>
      <w:r w:rsidRPr="00B90CD6">
        <w:rPr>
          <w:rFonts w:ascii="Arial" w:hAnsi="Arial" w:cs="Arial"/>
          <w:i/>
          <w:iCs/>
        </w:rPr>
        <w:br w:type="page"/>
      </w:r>
    </w:p>
    <w:p w14:paraId="33FF496C" w14:textId="77777777" w:rsidR="00CC1A19" w:rsidRPr="00B90CD6" w:rsidRDefault="00CC1A19" w:rsidP="00767DAB">
      <w:pPr>
        <w:spacing w:line="276" w:lineRule="auto"/>
        <w:jc w:val="left"/>
        <w:rPr>
          <w:rFonts w:ascii="Arial" w:hAnsi="Arial" w:cs="Arial"/>
          <w:i/>
          <w:iCs/>
        </w:rPr>
      </w:pPr>
    </w:p>
    <w:p w14:paraId="493A9968" w14:textId="04026025" w:rsidR="00CC1A19" w:rsidRPr="00B90CD6" w:rsidRDefault="4BF8DA13" w:rsidP="00767DAB">
      <w:pPr>
        <w:pStyle w:val="TOCHeading"/>
        <w:tabs>
          <w:tab w:val="clear" w:pos="882"/>
        </w:tabs>
        <w:spacing w:before="0"/>
        <w:ind w:left="720"/>
        <w:rPr>
          <w:rFonts w:ascii="Arial" w:hAnsi="Arial" w:cs="Arial"/>
        </w:rPr>
      </w:pPr>
      <w:bookmarkStart w:id="2" w:name="_Toc196770602"/>
      <w:r w:rsidRPr="00B90CD6">
        <w:rPr>
          <w:rFonts w:ascii="Arial" w:hAnsi="Arial" w:cs="Arial"/>
        </w:rPr>
        <w:t>Table of Contents</w:t>
      </w:r>
      <w:bookmarkEnd w:id="2"/>
    </w:p>
    <w:sdt>
      <w:sdtPr>
        <w:rPr>
          <w:rFonts w:ascii="Arial" w:eastAsia="Calibri" w:hAnsi="Arial" w:cs="Arial"/>
          <w:b w:val="0"/>
          <w:noProof w:val="0"/>
          <w:szCs w:val="22"/>
        </w:rPr>
        <w:id w:val="1884112368"/>
        <w:docPartObj>
          <w:docPartGallery w:val="Table of Contents"/>
          <w:docPartUnique/>
        </w:docPartObj>
      </w:sdtPr>
      <w:sdtContent>
        <w:p w14:paraId="4E890E10" w14:textId="629A5FCA" w:rsidR="001732CE" w:rsidRDefault="4A92D274">
          <w:pPr>
            <w:pStyle w:val="TOC1"/>
            <w:rPr>
              <w:rFonts w:asciiTheme="minorHAnsi" w:eastAsiaTheme="minorEastAsia" w:hAnsiTheme="minorHAnsi" w:cstheme="minorBidi"/>
              <w:b w:val="0"/>
              <w:kern w:val="2"/>
              <w:sz w:val="24"/>
              <w14:ligatures w14:val="standardContextual"/>
            </w:rPr>
          </w:pPr>
          <w:r>
            <w:fldChar w:fldCharType="begin"/>
          </w:r>
          <w:r>
            <w:instrText>TOC \o "1-9" \z \u \h</w:instrText>
          </w:r>
          <w:r>
            <w:fldChar w:fldCharType="separate"/>
          </w:r>
          <w:hyperlink w:anchor="_Toc196770602" w:history="1">
            <w:r w:rsidR="001732CE" w:rsidRPr="00A77AF7">
              <w:rPr>
                <w:rStyle w:val="Hyperlink"/>
                <w:rFonts w:ascii="Arial" w:hAnsi="Arial" w:cs="Arial"/>
              </w:rPr>
              <w:t>Table of Contents</w:t>
            </w:r>
            <w:r w:rsidR="001732CE">
              <w:rPr>
                <w:webHidden/>
              </w:rPr>
              <w:tab/>
            </w:r>
            <w:r w:rsidR="001732CE">
              <w:rPr>
                <w:webHidden/>
              </w:rPr>
              <w:fldChar w:fldCharType="begin"/>
            </w:r>
            <w:r w:rsidR="001732CE">
              <w:rPr>
                <w:webHidden/>
              </w:rPr>
              <w:instrText xml:space="preserve"> PAGEREF _Toc196770602 \h </w:instrText>
            </w:r>
            <w:r w:rsidR="001732CE">
              <w:rPr>
                <w:webHidden/>
              </w:rPr>
            </w:r>
            <w:r w:rsidR="001732CE">
              <w:rPr>
                <w:webHidden/>
              </w:rPr>
              <w:fldChar w:fldCharType="separate"/>
            </w:r>
            <w:r w:rsidR="005A75FE">
              <w:rPr>
                <w:webHidden/>
              </w:rPr>
              <w:t>III</w:t>
            </w:r>
            <w:r w:rsidR="001732CE">
              <w:rPr>
                <w:webHidden/>
              </w:rPr>
              <w:fldChar w:fldCharType="end"/>
            </w:r>
          </w:hyperlink>
        </w:p>
        <w:p w14:paraId="7AED66BB" w14:textId="6CB9DC8C" w:rsidR="001732CE" w:rsidRDefault="001732CE">
          <w:pPr>
            <w:pStyle w:val="TOC1"/>
            <w:rPr>
              <w:rFonts w:asciiTheme="minorHAnsi" w:eastAsiaTheme="minorEastAsia" w:hAnsiTheme="minorHAnsi" w:cstheme="minorBidi"/>
              <w:b w:val="0"/>
              <w:kern w:val="2"/>
              <w:sz w:val="24"/>
              <w14:ligatures w14:val="standardContextual"/>
            </w:rPr>
          </w:pPr>
          <w:hyperlink w:anchor="_Toc196770603" w:history="1">
            <w:r w:rsidRPr="00A77AF7">
              <w:rPr>
                <w:rStyle w:val="Hyperlink"/>
                <w:rFonts w:ascii="Arial" w:hAnsi="Arial" w:cs="Arial"/>
              </w:rPr>
              <w:t>List of Tables</w:t>
            </w:r>
            <w:r>
              <w:rPr>
                <w:webHidden/>
              </w:rPr>
              <w:tab/>
            </w:r>
            <w:r>
              <w:rPr>
                <w:webHidden/>
              </w:rPr>
              <w:fldChar w:fldCharType="begin"/>
            </w:r>
            <w:r>
              <w:rPr>
                <w:webHidden/>
              </w:rPr>
              <w:instrText xml:space="preserve"> PAGEREF _Toc196770603 \h </w:instrText>
            </w:r>
            <w:r>
              <w:rPr>
                <w:webHidden/>
              </w:rPr>
            </w:r>
            <w:r>
              <w:rPr>
                <w:webHidden/>
              </w:rPr>
              <w:fldChar w:fldCharType="separate"/>
            </w:r>
            <w:r w:rsidR="005A75FE">
              <w:rPr>
                <w:webHidden/>
              </w:rPr>
              <w:t>IV</w:t>
            </w:r>
            <w:r>
              <w:rPr>
                <w:webHidden/>
              </w:rPr>
              <w:fldChar w:fldCharType="end"/>
            </w:r>
          </w:hyperlink>
        </w:p>
        <w:p w14:paraId="008B1BDC" w14:textId="29D0D6DE" w:rsidR="001732CE" w:rsidRDefault="001732CE">
          <w:pPr>
            <w:pStyle w:val="TOC1"/>
            <w:rPr>
              <w:rFonts w:asciiTheme="minorHAnsi" w:eastAsiaTheme="minorEastAsia" w:hAnsiTheme="minorHAnsi" w:cstheme="minorBidi"/>
              <w:b w:val="0"/>
              <w:kern w:val="2"/>
              <w:sz w:val="24"/>
              <w14:ligatures w14:val="standardContextual"/>
            </w:rPr>
          </w:pPr>
          <w:hyperlink w:anchor="_Toc196770604" w:history="1">
            <w:r w:rsidRPr="00A77AF7">
              <w:rPr>
                <w:rStyle w:val="Hyperlink"/>
                <w:rFonts w:ascii="Arial" w:hAnsi="Arial" w:cs="Arial"/>
              </w:rPr>
              <w:t>List of Figures</w:t>
            </w:r>
            <w:r>
              <w:rPr>
                <w:webHidden/>
              </w:rPr>
              <w:tab/>
            </w:r>
            <w:r>
              <w:rPr>
                <w:webHidden/>
              </w:rPr>
              <w:fldChar w:fldCharType="begin"/>
            </w:r>
            <w:r>
              <w:rPr>
                <w:webHidden/>
              </w:rPr>
              <w:instrText xml:space="preserve"> PAGEREF _Toc196770604 \h </w:instrText>
            </w:r>
            <w:r>
              <w:rPr>
                <w:webHidden/>
              </w:rPr>
            </w:r>
            <w:r>
              <w:rPr>
                <w:webHidden/>
              </w:rPr>
              <w:fldChar w:fldCharType="separate"/>
            </w:r>
            <w:r w:rsidR="005A75FE">
              <w:rPr>
                <w:webHidden/>
              </w:rPr>
              <w:t>V</w:t>
            </w:r>
            <w:r>
              <w:rPr>
                <w:webHidden/>
              </w:rPr>
              <w:fldChar w:fldCharType="end"/>
            </w:r>
          </w:hyperlink>
        </w:p>
        <w:p w14:paraId="73B86737" w14:textId="20A0C7CD" w:rsidR="001732CE" w:rsidRDefault="001732CE">
          <w:pPr>
            <w:pStyle w:val="TOC1"/>
            <w:rPr>
              <w:rFonts w:asciiTheme="minorHAnsi" w:eastAsiaTheme="minorEastAsia" w:hAnsiTheme="minorHAnsi" w:cstheme="minorBidi"/>
              <w:b w:val="0"/>
              <w:kern w:val="2"/>
              <w:sz w:val="24"/>
              <w14:ligatures w14:val="standardContextual"/>
            </w:rPr>
          </w:pPr>
          <w:hyperlink w:anchor="_Toc196770605" w:history="1">
            <w:r w:rsidRPr="00A77AF7">
              <w:rPr>
                <w:rStyle w:val="Hyperlink"/>
                <w:rFonts w:ascii="Arial" w:hAnsi="Arial"/>
              </w:rPr>
              <w:t>1.</w:t>
            </w:r>
            <w:r>
              <w:rPr>
                <w:rFonts w:asciiTheme="minorHAnsi" w:eastAsiaTheme="minorEastAsia" w:hAnsiTheme="minorHAnsi" w:cstheme="minorBidi"/>
                <w:b w:val="0"/>
                <w:kern w:val="2"/>
                <w:sz w:val="24"/>
                <w14:ligatures w14:val="standardContextual"/>
              </w:rPr>
              <w:tab/>
            </w:r>
            <w:r w:rsidRPr="00A77AF7">
              <w:rPr>
                <w:rStyle w:val="Hyperlink"/>
                <w:rFonts w:ascii="Arial" w:hAnsi="Arial"/>
              </w:rPr>
              <w:t>Introduction</w:t>
            </w:r>
            <w:r>
              <w:rPr>
                <w:webHidden/>
              </w:rPr>
              <w:tab/>
            </w:r>
            <w:r>
              <w:rPr>
                <w:webHidden/>
              </w:rPr>
              <w:fldChar w:fldCharType="begin"/>
            </w:r>
            <w:r>
              <w:rPr>
                <w:webHidden/>
              </w:rPr>
              <w:instrText xml:space="preserve"> PAGEREF _Toc196770605 \h </w:instrText>
            </w:r>
            <w:r>
              <w:rPr>
                <w:webHidden/>
              </w:rPr>
            </w:r>
            <w:r>
              <w:rPr>
                <w:webHidden/>
              </w:rPr>
              <w:fldChar w:fldCharType="separate"/>
            </w:r>
            <w:r w:rsidR="005A75FE">
              <w:rPr>
                <w:webHidden/>
              </w:rPr>
              <w:t>1</w:t>
            </w:r>
            <w:r>
              <w:rPr>
                <w:webHidden/>
              </w:rPr>
              <w:fldChar w:fldCharType="end"/>
            </w:r>
          </w:hyperlink>
        </w:p>
        <w:p w14:paraId="045C8DD7" w14:textId="5FA14DB5" w:rsidR="001732CE" w:rsidRDefault="001732CE">
          <w:pPr>
            <w:pStyle w:val="TOC1"/>
            <w:rPr>
              <w:rFonts w:asciiTheme="minorHAnsi" w:eastAsiaTheme="minorEastAsia" w:hAnsiTheme="minorHAnsi" w:cstheme="minorBidi"/>
              <w:b w:val="0"/>
              <w:kern w:val="2"/>
              <w:sz w:val="24"/>
              <w14:ligatures w14:val="standardContextual"/>
            </w:rPr>
          </w:pPr>
          <w:hyperlink w:anchor="_Toc196770606" w:history="1">
            <w:r w:rsidRPr="00A77AF7">
              <w:rPr>
                <w:rStyle w:val="Hyperlink"/>
                <w:rFonts w:ascii="Arial" w:eastAsia="Arial" w:hAnsi="Arial"/>
              </w:rPr>
              <w:t>2.</w:t>
            </w:r>
            <w:r>
              <w:rPr>
                <w:rFonts w:asciiTheme="minorHAnsi" w:eastAsiaTheme="minorEastAsia" w:hAnsiTheme="minorHAnsi" w:cstheme="minorBidi"/>
                <w:b w:val="0"/>
                <w:kern w:val="2"/>
                <w:sz w:val="24"/>
                <w14:ligatures w14:val="standardContextual"/>
              </w:rPr>
              <w:tab/>
            </w:r>
            <w:r w:rsidRPr="00A77AF7">
              <w:rPr>
                <w:rStyle w:val="Hyperlink"/>
                <w:rFonts w:ascii="Arial" w:eastAsia="Arial" w:hAnsi="Arial"/>
              </w:rPr>
              <w:t>Optoelectronics Subsystem Report</w:t>
            </w:r>
            <w:r>
              <w:rPr>
                <w:webHidden/>
              </w:rPr>
              <w:tab/>
            </w:r>
            <w:r>
              <w:rPr>
                <w:webHidden/>
              </w:rPr>
              <w:fldChar w:fldCharType="begin"/>
            </w:r>
            <w:r>
              <w:rPr>
                <w:webHidden/>
              </w:rPr>
              <w:instrText xml:space="preserve"> PAGEREF _Toc196770606 \h </w:instrText>
            </w:r>
            <w:r>
              <w:rPr>
                <w:webHidden/>
              </w:rPr>
            </w:r>
            <w:r>
              <w:rPr>
                <w:webHidden/>
              </w:rPr>
              <w:fldChar w:fldCharType="separate"/>
            </w:r>
            <w:r w:rsidR="005A75FE">
              <w:rPr>
                <w:webHidden/>
              </w:rPr>
              <w:t>2</w:t>
            </w:r>
            <w:r>
              <w:rPr>
                <w:webHidden/>
              </w:rPr>
              <w:fldChar w:fldCharType="end"/>
            </w:r>
          </w:hyperlink>
        </w:p>
        <w:p w14:paraId="6DBA1C7D" w14:textId="719E397A"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07" w:history="1">
            <w:r w:rsidRPr="00A77AF7">
              <w:rPr>
                <w:rStyle w:val="Hyperlink"/>
                <w:rFonts w:ascii="Arial" w:eastAsia="Arial" w:hAnsi="Arial"/>
                <w:noProof/>
              </w:rPr>
              <w:t>2.1.</w:t>
            </w:r>
            <w:r>
              <w:rPr>
                <w:rFonts w:asciiTheme="minorHAnsi" w:eastAsiaTheme="minorEastAsia" w:hAnsiTheme="minorHAnsi" w:cstheme="minorBidi"/>
                <w:noProof/>
                <w:kern w:val="2"/>
                <w:sz w:val="24"/>
                <w:szCs w:val="24"/>
                <w14:ligatures w14:val="standardContextual"/>
              </w:rPr>
              <w:tab/>
            </w:r>
            <w:r w:rsidRPr="00A77AF7">
              <w:rPr>
                <w:rStyle w:val="Hyperlink"/>
                <w:rFonts w:ascii="Arial" w:eastAsia="Arial" w:hAnsi="Arial"/>
                <w:noProof/>
              </w:rPr>
              <w:t>Subsystem Introduction</w:t>
            </w:r>
            <w:r>
              <w:rPr>
                <w:noProof/>
                <w:webHidden/>
              </w:rPr>
              <w:tab/>
            </w:r>
            <w:r>
              <w:rPr>
                <w:noProof/>
                <w:webHidden/>
              </w:rPr>
              <w:fldChar w:fldCharType="begin"/>
            </w:r>
            <w:r>
              <w:rPr>
                <w:noProof/>
                <w:webHidden/>
              </w:rPr>
              <w:instrText xml:space="preserve"> PAGEREF _Toc196770607 \h </w:instrText>
            </w:r>
            <w:r>
              <w:rPr>
                <w:noProof/>
                <w:webHidden/>
              </w:rPr>
            </w:r>
            <w:r>
              <w:rPr>
                <w:noProof/>
                <w:webHidden/>
              </w:rPr>
              <w:fldChar w:fldCharType="separate"/>
            </w:r>
            <w:r w:rsidR="005A75FE">
              <w:rPr>
                <w:noProof/>
                <w:webHidden/>
              </w:rPr>
              <w:t>2</w:t>
            </w:r>
            <w:r>
              <w:rPr>
                <w:noProof/>
                <w:webHidden/>
              </w:rPr>
              <w:fldChar w:fldCharType="end"/>
            </w:r>
          </w:hyperlink>
        </w:p>
        <w:p w14:paraId="17E3C7C5" w14:textId="0681FC4B"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08" w:history="1">
            <w:r w:rsidRPr="00A77AF7">
              <w:rPr>
                <w:rStyle w:val="Hyperlink"/>
                <w:rFonts w:ascii="Arial" w:eastAsia="Arial" w:hAnsi="Arial"/>
                <w:noProof/>
              </w:rPr>
              <w:t>2.2.</w:t>
            </w:r>
            <w:r>
              <w:rPr>
                <w:rFonts w:asciiTheme="minorHAnsi" w:eastAsiaTheme="minorEastAsia" w:hAnsiTheme="minorHAnsi" w:cstheme="minorBidi"/>
                <w:noProof/>
                <w:kern w:val="2"/>
                <w:sz w:val="24"/>
                <w:szCs w:val="24"/>
                <w14:ligatures w14:val="standardContextual"/>
              </w:rPr>
              <w:tab/>
            </w:r>
            <w:r w:rsidRPr="00A77AF7">
              <w:rPr>
                <w:rStyle w:val="Hyperlink"/>
                <w:rFonts w:ascii="Arial" w:eastAsia="Arial" w:hAnsi="Arial"/>
                <w:noProof/>
              </w:rPr>
              <w:t>Subsystem Details</w:t>
            </w:r>
            <w:r>
              <w:rPr>
                <w:noProof/>
                <w:webHidden/>
              </w:rPr>
              <w:tab/>
            </w:r>
            <w:r>
              <w:rPr>
                <w:noProof/>
                <w:webHidden/>
              </w:rPr>
              <w:fldChar w:fldCharType="begin"/>
            </w:r>
            <w:r>
              <w:rPr>
                <w:noProof/>
                <w:webHidden/>
              </w:rPr>
              <w:instrText xml:space="preserve"> PAGEREF _Toc196770608 \h </w:instrText>
            </w:r>
            <w:r>
              <w:rPr>
                <w:noProof/>
                <w:webHidden/>
              </w:rPr>
            </w:r>
            <w:r>
              <w:rPr>
                <w:noProof/>
                <w:webHidden/>
              </w:rPr>
              <w:fldChar w:fldCharType="separate"/>
            </w:r>
            <w:r w:rsidR="005A75FE">
              <w:rPr>
                <w:noProof/>
                <w:webHidden/>
              </w:rPr>
              <w:t>2</w:t>
            </w:r>
            <w:r>
              <w:rPr>
                <w:noProof/>
                <w:webHidden/>
              </w:rPr>
              <w:fldChar w:fldCharType="end"/>
            </w:r>
          </w:hyperlink>
        </w:p>
        <w:p w14:paraId="18739AD3" w14:textId="6B073216"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09" w:history="1">
            <w:r w:rsidRPr="00A77AF7">
              <w:rPr>
                <w:rStyle w:val="Hyperlink"/>
                <w:rFonts w:ascii="Arial" w:eastAsia="Arial" w:hAnsi="Arial"/>
                <w:noProof/>
              </w:rPr>
              <w:t>2.3.</w:t>
            </w:r>
            <w:r>
              <w:rPr>
                <w:rFonts w:asciiTheme="minorHAnsi" w:eastAsiaTheme="minorEastAsia" w:hAnsiTheme="minorHAnsi" w:cstheme="minorBidi"/>
                <w:noProof/>
                <w:kern w:val="2"/>
                <w:sz w:val="24"/>
                <w:szCs w:val="24"/>
                <w14:ligatures w14:val="standardContextual"/>
              </w:rPr>
              <w:tab/>
            </w:r>
            <w:r w:rsidRPr="00A77AF7">
              <w:rPr>
                <w:rStyle w:val="Hyperlink"/>
                <w:rFonts w:ascii="Arial" w:eastAsia="Arial" w:hAnsi="Arial"/>
                <w:noProof/>
              </w:rPr>
              <w:t>Subsystem Validation</w:t>
            </w:r>
            <w:r>
              <w:rPr>
                <w:noProof/>
                <w:webHidden/>
              </w:rPr>
              <w:tab/>
            </w:r>
            <w:r>
              <w:rPr>
                <w:noProof/>
                <w:webHidden/>
              </w:rPr>
              <w:fldChar w:fldCharType="begin"/>
            </w:r>
            <w:r>
              <w:rPr>
                <w:noProof/>
                <w:webHidden/>
              </w:rPr>
              <w:instrText xml:space="preserve"> PAGEREF _Toc196770609 \h </w:instrText>
            </w:r>
            <w:r>
              <w:rPr>
                <w:noProof/>
                <w:webHidden/>
              </w:rPr>
            </w:r>
            <w:r>
              <w:rPr>
                <w:noProof/>
                <w:webHidden/>
              </w:rPr>
              <w:fldChar w:fldCharType="separate"/>
            </w:r>
            <w:r w:rsidR="005A75FE">
              <w:rPr>
                <w:noProof/>
                <w:webHidden/>
              </w:rPr>
              <w:t>4</w:t>
            </w:r>
            <w:r>
              <w:rPr>
                <w:noProof/>
                <w:webHidden/>
              </w:rPr>
              <w:fldChar w:fldCharType="end"/>
            </w:r>
          </w:hyperlink>
        </w:p>
        <w:p w14:paraId="2607445B" w14:textId="65A025A9"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10" w:history="1">
            <w:r w:rsidRPr="00A77AF7">
              <w:rPr>
                <w:rStyle w:val="Hyperlink"/>
                <w:rFonts w:ascii="Arial" w:eastAsia="Arial" w:hAnsi="Arial"/>
                <w:noProof/>
              </w:rPr>
              <w:t>2.3.1.</w:t>
            </w:r>
            <w:r>
              <w:rPr>
                <w:rFonts w:asciiTheme="minorHAnsi" w:eastAsiaTheme="minorEastAsia" w:hAnsiTheme="minorHAnsi" w:cstheme="minorBidi"/>
                <w:noProof/>
                <w:kern w:val="2"/>
                <w:sz w:val="24"/>
                <w:szCs w:val="24"/>
                <w14:ligatures w14:val="standardContextual"/>
              </w:rPr>
              <w:tab/>
            </w:r>
            <w:r w:rsidRPr="00A77AF7">
              <w:rPr>
                <w:rStyle w:val="Hyperlink"/>
                <w:rFonts w:ascii="Arial" w:eastAsia="Arial" w:hAnsi="Arial"/>
                <w:noProof/>
              </w:rPr>
              <w:t>Digital to Power Isolation Validation</w:t>
            </w:r>
            <w:r>
              <w:rPr>
                <w:noProof/>
                <w:webHidden/>
              </w:rPr>
              <w:tab/>
            </w:r>
            <w:r>
              <w:rPr>
                <w:noProof/>
                <w:webHidden/>
              </w:rPr>
              <w:fldChar w:fldCharType="begin"/>
            </w:r>
            <w:r>
              <w:rPr>
                <w:noProof/>
                <w:webHidden/>
              </w:rPr>
              <w:instrText xml:space="preserve"> PAGEREF _Toc196770610 \h </w:instrText>
            </w:r>
            <w:r>
              <w:rPr>
                <w:noProof/>
                <w:webHidden/>
              </w:rPr>
            </w:r>
            <w:r>
              <w:rPr>
                <w:noProof/>
                <w:webHidden/>
              </w:rPr>
              <w:fldChar w:fldCharType="separate"/>
            </w:r>
            <w:r w:rsidR="005A75FE">
              <w:rPr>
                <w:noProof/>
                <w:webHidden/>
              </w:rPr>
              <w:t>5</w:t>
            </w:r>
            <w:r>
              <w:rPr>
                <w:noProof/>
                <w:webHidden/>
              </w:rPr>
              <w:fldChar w:fldCharType="end"/>
            </w:r>
          </w:hyperlink>
        </w:p>
        <w:p w14:paraId="7FD61745" w14:textId="5F384DBF"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11" w:history="1">
            <w:r w:rsidRPr="00A77AF7">
              <w:rPr>
                <w:rStyle w:val="Hyperlink"/>
                <w:rFonts w:ascii="Arial" w:eastAsia="Arial" w:hAnsi="Arial"/>
                <w:noProof/>
              </w:rPr>
              <w:t>2.3.2.</w:t>
            </w:r>
            <w:r>
              <w:rPr>
                <w:rFonts w:asciiTheme="minorHAnsi" w:eastAsiaTheme="minorEastAsia" w:hAnsiTheme="minorHAnsi" w:cstheme="minorBidi"/>
                <w:noProof/>
                <w:kern w:val="2"/>
                <w:sz w:val="24"/>
                <w:szCs w:val="24"/>
                <w14:ligatures w14:val="standardContextual"/>
              </w:rPr>
              <w:tab/>
            </w:r>
            <w:r w:rsidRPr="00A77AF7">
              <w:rPr>
                <w:rStyle w:val="Hyperlink"/>
                <w:rFonts w:ascii="Arial" w:eastAsia="Arial" w:hAnsi="Arial"/>
                <w:noProof/>
              </w:rPr>
              <w:t>Power to Digital Isolation Validation</w:t>
            </w:r>
            <w:r>
              <w:rPr>
                <w:noProof/>
                <w:webHidden/>
              </w:rPr>
              <w:tab/>
            </w:r>
            <w:r>
              <w:rPr>
                <w:noProof/>
                <w:webHidden/>
              </w:rPr>
              <w:fldChar w:fldCharType="begin"/>
            </w:r>
            <w:r>
              <w:rPr>
                <w:noProof/>
                <w:webHidden/>
              </w:rPr>
              <w:instrText xml:space="preserve"> PAGEREF _Toc196770611 \h </w:instrText>
            </w:r>
            <w:r>
              <w:rPr>
                <w:noProof/>
                <w:webHidden/>
              </w:rPr>
            </w:r>
            <w:r>
              <w:rPr>
                <w:noProof/>
                <w:webHidden/>
              </w:rPr>
              <w:fldChar w:fldCharType="separate"/>
            </w:r>
            <w:r w:rsidR="005A75FE">
              <w:rPr>
                <w:noProof/>
                <w:webHidden/>
              </w:rPr>
              <w:t>10</w:t>
            </w:r>
            <w:r>
              <w:rPr>
                <w:noProof/>
                <w:webHidden/>
              </w:rPr>
              <w:fldChar w:fldCharType="end"/>
            </w:r>
          </w:hyperlink>
        </w:p>
        <w:p w14:paraId="5347A575" w14:textId="5A67B01F"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12" w:history="1">
            <w:r w:rsidRPr="00A77AF7">
              <w:rPr>
                <w:rStyle w:val="Hyperlink"/>
                <w:rFonts w:ascii="Arial" w:eastAsia="Arial" w:hAnsi="Arial"/>
                <w:noProof/>
              </w:rPr>
              <w:t>2.4.</w:t>
            </w:r>
            <w:r>
              <w:rPr>
                <w:rFonts w:asciiTheme="minorHAnsi" w:eastAsiaTheme="minorEastAsia" w:hAnsiTheme="minorHAnsi" w:cstheme="minorBidi"/>
                <w:noProof/>
                <w:kern w:val="2"/>
                <w:sz w:val="24"/>
                <w:szCs w:val="24"/>
                <w14:ligatures w14:val="standardContextual"/>
              </w:rPr>
              <w:tab/>
            </w:r>
            <w:r w:rsidRPr="00A77AF7">
              <w:rPr>
                <w:rStyle w:val="Hyperlink"/>
                <w:rFonts w:ascii="Arial" w:eastAsia="Arial" w:hAnsi="Arial"/>
                <w:noProof/>
              </w:rPr>
              <w:t>Subsystem Conclusion</w:t>
            </w:r>
            <w:r>
              <w:rPr>
                <w:noProof/>
                <w:webHidden/>
              </w:rPr>
              <w:tab/>
            </w:r>
            <w:r>
              <w:rPr>
                <w:noProof/>
                <w:webHidden/>
              </w:rPr>
              <w:fldChar w:fldCharType="begin"/>
            </w:r>
            <w:r>
              <w:rPr>
                <w:noProof/>
                <w:webHidden/>
              </w:rPr>
              <w:instrText xml:space="preserve"> PAGEREF _Toc196770612 \h </w:instrText>
            </w:r>
            <w:r>
              <w:rPr>
                <w:noProof/>
                <w:webHidden/>
              </w:rPr>
            </w:r>
            <w:r>
              <w:rPr>
                <w:noProof/>
                <w:webHidden/>
              </w:rPr>
              <w:fldChar w:fldCharType="separate"/>
            </w:r>
            <w:r w:rsidR="005A75FE">
              <w:rPr>
                <w:noProof/>
                <w:webHidden/>
              </w:rPr>
              <w:t>12</w:t>
            </w:r>
            <w:r>
              <w:rPr>
                <w:noProof/>
                <w:webHidden/>
              </w:rPr>
              <w:fldChar w:fldCharType="end"/>
            </w:r>
          </w:hyperlink>
        </w:p>
        <w:p w14:paraId="7EA348D9" w14:textId="46C83DC2" w:rsidR="001732CE" w:rsidRDefault="001732CE">
          <w:pPr>
            <w:pStyle w:val="TOC1"/>
            <w:rPr>
              <w:rFonts w:asciiTheme="minorHAnsi" w:eastAsiaTheme="minorEastAsia" w:hAnsiTheme="minorHAnsi" w:cstheme="minorBidi"/>
              <w:b w:val="0"/>
              <w:kern w:val="2"/>
              <w:sz w:val="24"/>
              <w14:ligatures w14:val="standardContextual"/>
            </w:rPr>
          </w:pPr>
          <w:hyperlink w:anchor="_Toc196770613" w:history="1">
            <w:r w:rsidRPr="00A77AF7">
              <w:rPr>
                <w:rStyle w:val="Hyperlink"/>
                <w:rFonts w:ascii="Arial" w:hAnsi="Arial"/>
              </w:rPr>
              <w:t>3.</w:t>
            </w:r>
            <w:r>
              <w:rPr>
                <w:rFonts w:asciiTheme="minorHAnsi" w:eastAsiaTheme="minorEastAsia" w:hAnsiTheme="minorHAnsi" w:cstheme="minorBidi"/>
                <w:b w:val="0"/>
                <w:kern w:val="2"/>
                <w:sz w:val="24"/>
                <w14:ligatures w14:val="standardContextual"/>
              </w:rPr>
              <w:tab/>
            </w:r>
            <w:r w:rsidRPr="00A77AF7">
              <w:rPr>
                <w:rStyle w:val="Hyperlink"/>
                <w:rFonts w:ascii="Arial" w:hAnsi="Arial"/>
              </w:rPr>
              <w:t>Microcontroller Subsystem Report</w:t>
            </w:r>
            <w:r>
              <w:rPr>
                <w:webHidden/>
              </w:rPr>
              <w:tab/>
            </w:r>
            <w:r>
              <w:rPr>
                <w:webHidden/>
              </w:rPr>
              <w:fldChar w:fldCharType="begin"/>
            </w:r>
            <w:r>
              <w:rPr>
                <w:webHidden/>
              </w:rPr>
              <w:instrText xml:space="preserve"> PAGEREF _Toc196770613 \h </w:instrText>
            </w:r>
            <w:r>
              <w:rPr>
                <w:webHidden/>
              </w:rPr>
            </w:r>
            <w:r>
              <w:rPr>
                <w:webHidden/>
              </w:rPr>
              <w:fldChar w:fldCharType="separate"/>
            </w:r>
            <w:r w:rsidR="005A75FE">
              <w:rPr>
                <w:webHidden/>
              </w:rPr>
              <w:t>13</w:t>
            </w:r>
            <w:r>
              <w:rPr>
                <w:webHidden/>
              </w:rPr>
              <w:fldChar w:fldCharType="end"/>
            </w:r>
          </w:hyperlink>
        </w:p>
        <w:p w14:paraId="592EBABF" w14:textId="55DA4AC7"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14" w:history="1">
            <w:r w:rsidRPr="00A77AF7">
              <w:rPr>
                <w:rStyle w:val="Hyperlink"/>
                <w:rFonts w:ascii="Arial" w:hAnsi="Arial"/>
                <w:noProof/>
              </w:rPr>
              <w:t>3.1.</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Introduction</w:t>
            </w:r>
            <w:r>
              <w:rPr>
                <w:noProof/>
                <w:webHidden/>
              </w:rPr>
              <w:tab/>
            </w:r>
            <w:r>
              <w:rPr>
                <w:noProof/>
                <w:webHidden/>
              </w:rPr>
              <w:fldChar w:fldCharType="begin"/>
            </w:r>
            <w:r>
              <w:rPr>
                <w:noProof/>
                <w:webHidden/>
              </w:rPr>
              <w:instrText xml:space="preserve"> PAGEREF _Toc196770614 \h </w:instrText>
            </w:r>
            <w:r>
              <w:rPr>
                <w:noProof/>
                <w:webHidden/>
              </w:rPr>
            </w:r>
            <w:r>
              <w:rPr>
                <w:noProof/>
                <w:webHidden/>
              </w:rPr>
              <w:fldChar w:fldCharType="separate"/>
            </w:r>
            <w:r w:rsidR="005A75FE">
              <w:rPr>
                <w:noProof/>
                <w:webHidden/>
              </w:rPr>
              <w:t>13</w:t>
            </w:r>
            <w:r>
              <w:rPr>
                <w:noProof/>
                <w:webHidden/>
              </w:rPr>
              <w:fldChar w:fldCharType="end"/>
            </w:r>
          </w:hyperlink>
        </w:p>
        <w:p w14:paraId="70BF0C6C" w14:textId="3EC29802"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15" w:history="1">
            <w:r w:rsidRPr="00A77AF7">
              <w:rPr>
                <w:rStyle w:val="Hyperlink"/>
                <w:rFonts w:ascii="Arial" w:hAnsi="Arial"/>
                <w:noProof/>
              </w:rPr>
              <w:t>3.2.</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Details</w:t>
            </w:r>
            <w:r>
              <w:rPr>
                <w:noProof/>
                <w:webHidden/>
              </w:rPr>
              <w:tab/>
            </w:r>
            <w:r>
              <w:rPr>
                <w:noProof/>
                <w:webHidden/>
              </w:rPr>
              <w:fldChar w:fldCharType="begin"/>
            </w:r>
            <w:r>
              <w:rPr>
                <w:noProof/>
                <w:webHidden/>
              </w:rPr>
              <w:instrText xml:space="preserve"> PAGEREF _Toc196770615 \h </w:instrText>
            </w:r>
            <w:r>
              <w:rPr>
                <w:noProof/>
                <w:webHidden/>
              </w:rPr>
            </w:r>
            <w:r>
              <w:rPr>
                <w:noProof/>
                <w:webHidden/>
              </w:rPr>
              <w:fldChar w:fldCharType="separate"/>
            </w:r>
            <w:r w:rsidR="005A75FE">
              <w:rPr>
                <w:noProof/>
                <w:webHidden/>
              </w:rPr>
              <w:t>13</w:t>
            </w:r>
            <w:r>
              <w:rPr>
                <w:noProof/>
                <w:webHidden/>
              </w:rPr>
              <w:fldChar w:fldCharType="end"/>
            </w:r>
          </w:hyperlink>
        </w:p>
        <w:p w14:paraId="6C4C7FAC" w14:textId="0A3A76DC"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16" w:history="1">
            <w:r w:rsidRPr="00A77AF7">
              <w:rPr>
                <w:rStyle w:val="Hyperlink"/>
                <w:rFonts w:ascii="Arial" w:hAnsi="Arial"/>
                <w:noProof/>
              </w:rPr>
              <w:t>3.3.</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Validation</w:t>
            </w:r>
            <w:r>
              <w:rPr>
                <w:noProof/>
                <w:webHidden/>
              </w:rPr>
              <w:tab/>
            </w:r>
            <w:r>
              <w:rPr>
                <w:noProof/>
                <w:webHidden/>
              </w:rPr>
              <w:fldChar w:fldCharType="begin"/>
            </w:r>
            <w:r>
              <w:rPr>
                <w:noProof/>
                <w:webHidden/>
              </w:rPr>
              <w:instrText xml:space="preserve"> PAGEREF _Toc196770616 \h </w:instrText>
            </w:r>
            <w:r>
              <w:rPr>
                <w:noProof/>
                <w:webHidden/>
              </w:rPr>
            </w:r>
            <w:r>
              <w:rPr>
                <w:noProof/>
                <w:webHidden/>
              </w:rPr>
              <w:fldChar w:fldCharType="separate"/>
            </w:r>
            <w:r w:rsidR="005A75FE">
              <w:rPr>
                <w:noProof/>
                <w:webHidden/>
              </w:rPr>
              <w:t>15</w:t>
            </w:r>
            <w:r>
              <w:rPr>
                <w:noProof/>
                <w:webHidden/>
              </w:rPr>
              <w:fldChar w:fldCharType="end"/>
            </w:r>
          </w:hyperlink>
        </w:p>
        <w:p w14:paraId="4DCACDD0" w14:textId="4F02409D"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17" w:history="1">
            <w:r w:rsidRPr="00A77AF7">
              <w:rPr>
                <w:rStyle w:val="Hyperlink"/>
                <w:rFonts w:ascii="Arial" w:hAnsi="Arial"/>
                <w:noProof/>
              </w:rPr>
              <w:t>3.3.1.</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Converter Validation</w:t>
            </w:r>
            <w:r>
              <w:rPr>
                <w:noProof/>
                <w:webHidden/>
              </w:rPr>
              <w:tab/>
            </w:r>
            <w:r>
              <w:rPr>
                <w:noProof/>
                <w:webHidden/>
              </w:rPr>
              <w:fldChar w:fldCharType="begin"/>
            </w:r>
            <w:r>
              <w:rPr>
                <w:noProof/>
                <w:webHidden/>
              </w:rPr>
              <w:instrText xml:space="preserve"> PAGEREF _Toc196770617 \h </w:instrText>
            </w:r>
            <w:r>
              <w:rPr>
                <w:noProof/>
                <w:webHidden/>
              </w:rPr>
            </w:r>
            <w:r>
              <w:rPr>
                <w:noProof/>
                <w:webHidden/>
              </w:rPr>
              <w:fldChar w:fldCharType="separate"/>
            </w:r>
            <w:r w:rsidR="005A75FE">
              <w:rPr>
                <w:noProof/>
                <w:webHidden/>
              </w:rPr>
              <w:t>16</w:t>
            </w:r>
            <w:r>
              <w:rPr>
                <w:noProof/>
                <w:webHidden/>
              </w:rPr>
              <w:fldChar w:fldCharType="end"/>
            </w:r>
          </w:hyperlink>
        </w:p>
        <w:p w14:paraId="784686CA" w14:textId="7F4CE8E2"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18" w:history="1">
            <w:r w:rsidRPr="00A77AF7">
              <w:rPr>
                <w:rStyle w:val="Hyperlink"/>
                <w:rFonts w:ascii="Arial" w:hAnsi="Arial"/>
                <w:bCs/>
                <w:noProof/>
              </w:rPr>
              <w:t>3.3.2.</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bCs/>
                <w:noProof/>
              </w:rPr>
              <w:t>Button and Relay Signal Validation</w:t>
            </w:r>
            <w:r>
              <w:rPr>
                <w:noProof/>
                <w:webHidden/>
              </w:rPr>
              <w:tab/>
            </w:r>
            <w:r>
              <w:rPr>
                <w:noProof/>
                <w:webHidden/>
              </w:rPr>
              <w:fldChar w:fldCharType="begin"/>
            </w:r>
            <w:r>
              <w:rPr>
                <w:noProof/>
                <w:webHidden/>
              </w:rPr>
              <w:instrText xml:space="preserve"> PAGEREF _Toc196770618 \h </w:instrText>
            </w:r>
            <w:r>
              <w:rPr>
                <w:noProof/>
                <w:webHidden/>
              </w:rPr>
            </w:r>
            <w:r>
              <w:rPr>
                <w:noProof/>
                <w:webHidden/>
              </w:rPr>
              <w:fldChar w:fldCharType="separate"/>
            </w:r>
            <w:r w:rsidR="005A75FE">
              <w:rPr>
                <w:noProof/>
                <w:webHidden/>
              </w:rPr>
              <w:t>16</w:t>
            </w:r>
            <w:r>
              <w:rPr>
                <w:noProof/>
                <w:webHidden/>
              </w:rPr>
              <w:fldChar w:fldCharType="end"/>
            </w:r>
          </w:hyperlink>
        </w:p>
        <w:p w14:paraId="44ADF89B" w14:textId="7BAC1DB0"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19" w:history="1">
            <w:r w:rsidRPr="00A77AF7">
              <w:rPr>
                <w:rStyle w:val="Hyperlink"/>
                <w:rFonts w:ascii="Arial" w:hAnsi="Arial"/>
                <w:bCs/>
                <w:noProof/>
              </w:rPr>
              <w:t>3.3.3.</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bCs/>
                <w:noProof/>
              </w:rPr>
              <w:t>LED Validation</w:t>
            </w:r>
            <w:r>
              <w:rPr>
                <w:noProof/>
                <w:webHidden/>
              </w:rPr>
              <w:tab/>
            </w:r>
            <w:r>
              <w:rPr>
                <w:noProof/>
                <w:webHidden/>
              </w:rPr>
              <w:fldChar w:fldCharType="begin"/>
            </w:r>
            <w:r>
              <w:rPr>
                <w:noProof/>
                <w:webHidden/>
              </w:rPr>
              <w:instrText xml:space="preserve"> PAGEREF _Toc196770619 \h </w:instrText>
            </w:r>
            <w:r>
              <w:rPr>
                <w:noProof/>
                <w:webHidden/>
              </w:rPr>
            </w:r>
            <w:r>
              <w:rPr>
                <w:noProof/>
                <w:webHidden/>
              </w:rPr>
              <w:fldChar w:fldCharType="separate"/>
            </w:r>
            <w:r w:rsidR="005A75FE">
              <w:rPr>
                <w:noProof/>
                <w:webHidden/>
              </w:rPr>
              <w:t>17</w:t>
            </w:r>
            <w:r>
              <w:rPr>
                <w:noProof/>
                <w:webHidden/>
              </w:rPr>
              <w:fldChar w:fldCharType="end"/>
            </w:r>
          </w:hyperlink>
        </w:p>
        <w:p w14:paraId="61272AA6" w14:textId="60AB3EDB"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20" w:history="1">
            <w:r w:rsidRPr="00A77AF7">
              <w:rPr>
                <w:rStyle w:val="Hyperlink"/>
                <w:rFonts w:ascii="Arial" w:hAnsi="Arial"/>
                <w:noProof/>
              </w:rPr>
              <w:t>3.3.4.</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Knob and PWM Validation</w:t>
            </w:r>
            <w:r>
              <w:rPr>
                <w:noProof/>
                <w:webHidden/>
              </w:rPr>
              <w:tab/>
            </w:r>
            <w:r>
              <w:rPr>
                <w:noProof/>
                <w:webHidden/>
              </w:rPr>
              <w:fldChar w:fldCharType="begin"/>
            </w:r>
            <w:r>
              <w:rPr>
                <w:noProof/>
                <w:webHidden/>
              </w:rPr>
              <w:instrText xml:space="preserve"> PAGEREF _Toc196770620 \h </w:instrText>
            </w:r>
            <w:r>
              <w:rPr>
                <w:noProof/>
                <w:webHidden/>
              </w:rPr>
            </w:r>
            <w:r>
              <w:rPr>
                <w:noProof/>
                <w:webHidden/>
              </w:rPr>
              <w:fldChar w:fldCharType="separate"/>
            </w:r>
            <w:r w:rsidR="005A75FE">
              <w:rPr>
                <w:noProof/>
                <w:webHidden/>
              </w:rPr>
              <w:t>21</w:t>
            </w:r>
            <w:r>
              <w:rPr>
                <w:noProof/>
                <w:webHidden/>
              </w:rPr>
              <w:fldChar w:fldCharType="end"/>
            </w:r>
          </w:hyperlink>
        </w:p>
        <w:p w14:paraId="369C0210" w14:textId="43A0BB29"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21" w:history="1">
            <w:r w:rsidRPr="00A77AF7">
              <w:rPr>
                <w:rStyle w:val="Hyperlink"/>
                <w:rFonts w:ascii="Arial" w:hAnsi="Arial"/>
                <w:noProof/>
              </w:rPr>
              <w:t>3.4.</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Conclusion</w:t>
            </w:r>
            <w:r>
              <w:rPr>
                <w:noProof/>
                <w:webHidden/>
              </w:rPr>
              <w:tab/>
            </w:r>
            <w:r>
              <w:rPr>
                <w:noProof/>
                <w:webHidden/>
              </w:rPr>
              <w:fldChar w:fldCharType="begin"/>
            </w:r>
            <w:r>
              <w:rPr>
                <w:noProof/>
                <w:webHidden/>
              </w:rPr>
              <w:instrText xml:space="preserve"> PAGEREF _Toc196770621 \h </w:instrText>
            </w:r>
            <w:r>
              <w:rPr>
                <w:noProof/>
                <w:webHidden/>
              </w:rPr>
            </w:r>
            <w:r>
              <w:rPr>
                <w:noProof/>
                <w:webHidden/>
              </w:rPr>
              <w:fldChar w:fldCharType="separate"/>
            </w:r>
            <w:r w:rsidR="005A75FE">
              <w:rPr>
                <w:noProof/>
                <w:webHidden/>
              </w:rPr>
              <w:t>22</w:t>
            </w:r>
            <w:r>
              <w:rPr>
                <w:noProof/>
                <w:webHidden/>
              </w:rPr>
              <w:fldChar w:fldCharType="end"/>
            </w:r>
          </w:hyperlink>
        </w:p>
        <w:p w14:paraId="1A07FEE6" w14:textId="16C6005F" w:rsidR="001732CE" w:rsidRDefault="001732CE">
          <w:pPr>
            <w:pStyle w:val="TOC1"/>
            <w:rPr>
              <w:rFonts w:asciiTheme="minorHAnsi" w:eastAsiaTheme="minorEastAsia" w:hAnsiTheme="minorHAnsi" w:cstheme="minorBidi"/>
              <w:b w:val="0"/>
              <w:kern w:val="2"/>
              <w:sz w:val="24"/>
              <w14:ligatures w14:val="standardContextual"/>
            </w:rPr>
          </w:pPr>
          <w:hyperlink w:anchor="_Toc196770622" w:history="1">
            <w:r w:rsidRPr="00A77AF7">
              <w:rPr>
                <w:rStyle w:val="Hyperlink"/>
                <w:rFonts w:ascii="Arial" w:hAnsi="Arial"/>
              </w:rPr>
              <w:t>4.</w:t>
            </w:r>
            <w:r>
              <w:rPr>
                <w:rFonts w:asciiTheme="minorHAnsi" w:eastAsiaTheme="minorEastAsia" w:hAnsiTheme="minorHAnsi" w:cstheme="minorBidi"/>
                <w:b w:val="0"/>
                <w:kern w:val="2"/>
                <w:sz w:val="24"/>
                <w14:ligatures w14:val="standardContextual"/>
              </w:rPr>
              <w:tab/>
            </w:r>
            <w:r w:rsidRPr="00A77AF7">
              <w:rPr>
                <w:rStyle w:val="Hyperlink"/>
                <w:rFonts w:ascii="Arial" w:hAnsi="Arial"/>
              </w:rPr>
              <w:t>Power Subsystem Report</w:t>
            </w:r>
            <w:r>
              <w:rPr>
                <w:webHidden/>
              </w:rPr>
              <w:tab/>
            </w:r>
            <w:r>
              <w:rPr>
                <w:webHidden/>
              </w:rPr>
              <w:fldChar w:fldCharType="begin"/>
            </w:r>
            <w:r>
              <w:rPr>
                <w:webHidden/>
              </w:rPr>
              <w:instrText xml:space="preserve"> PAGEREF _Toc196770622 \h </w:instrText>
            </w:r>
            <w:r>
              <w:rPr>
                <w:webHidden/>
              </w:rPr>
            </w:r>
            <w:r>
              <w:rPr>
                <w:webHidden/>
              </w:rPr>
              <w:fldChar w:fldCharType="separate"/>
            </w:r>
            <w:r w:rsidR="005A75FE">
              <w:rPr>
                <w:webHidden/>
              </w:rPr>
              <w:t>23</w:t>
            </w:r>
            <w:r>
              <w:rPr>
                <w:webHidden/>
              </w:rPr>
              <w:fldChar w:fldCharType="end"/>
            </w:r>
          </w:hyperlink>
        </w:p>
        <w:p w14:paraId="3FCA844A" w14:textId="162230ED"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23" w:history="1">
            <w:r w:rsidRPr="00A77AF7">
              <w:rPr>
                <w:rStyle w:val="Hyperlink"/>
                <w:rFonts w:ascii="Arial" w:hAnsi="Arial"/>
                <w:noProof/>
              </w:rPr>
              <w:t>4.1.</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Introduction</w:t>
            </w:r>
            <w:r>
              <w:rPr>
                <w:noProof/>
                <w:webHidden/>
              </w:rPr>
              <w:tab/>
            </w:r>
            <w:r>
              <w:rPr>
                <w:noProof/>
                <w:webHidden/>
              </w:rPr>
              <w:fldChar w:fldCharType="begin"/>
            </w:r>
            <w:r>
              <w:rPr>
                <w:noProof/>
                <w:webHidden/>
              </w:rPr>
              <w:instrText xml:space="preserve"> PAGEREF _Toc196770623 \h </w:instrText>
            </w:r>
            <w:r>
              <w:rPr>
                <w:noProof/>
                <w:webHidden/>
              </w:rPr>
            </w:r>
            <w:r>
              <w:rPr>
                <w:noProof/>
                <w:webHidden/>
              </w:rPr>
              <w:fldChar w:fldCharType="separate"/>
            </w:r>
            <w:r w:rsidR="005A75FE">
              <w:rPr>
                <w:noProof/>
                <w:webHidden/>
              </w:rPr>
              <w:t>23</w:t>
            </w:r>
            <w:r>
              <w:rPr>
                <w:noProof/>
                <w:webHidden/>
              </w:rPr>
              <w:fldChar w:fldCharType="end"/>
            </w:r>
          </w:hyperlink>
        </w:p>
        <w:p w14:paraId="5741D057" w14:textId="62EDEC92"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24" w:history="1">
            <w:r w:rsidRPr="00A77AF7">
              <w:rPr>
                <w:rStyle w:val="Hyperlink"/>
                <w:rFonts w:ascii="Arial" w:hAnsi="Arial"/>
                <w:bCs/>
                <w:noProof/>
              </w:rPr>
              <w:t>4.2.</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Validation</w:t>
            </w:r>
            <w:r>
              <w:rPr>
                <w:noProof/>
                <w:webHidden/>
              </w:rPr>
              <w:tab/>
            </w:r>
            <w:r>
              <w:rPr>
                <w:noProof/>
                <w:webHidden/>
              </w:rPr>
              <w:fldChar w:fldCharType="begin"/>
            </w:r>
            <w:r>
              <w:rPr>
                <w:noProof/>
                <w:webHidden/>
              </w:rPr>
              <w:instrText xml:space="preserve"> PAGEREF _Toc196770624 \h </w:instrText>
            </w:r>
            <w:r>
              <w:rPr>
                <w:noProof/>
                <w:webHidden/>
              </w:rPr>
            </w:r>
            <w:r>
              <w:rPr>
                <w:noProof/>
                <w:webHidden/>
              </w:rPr>
              <w:fldChar w:fldCharType="separate"/>
            </w:r>
            <w:r w:rsidR="005A75FE">
              <w:rPr>
                <w:noProof/>
                <w:webHidden/>
              </w:rPr>
              <w:t>23</w:t>
            </w:r>
            <w:r>
              <w:rPr>
                <w:noProof/>
                <w:webHidden/>
              </w:rPr>
              <w:fldChar w:fldCharType="end"/>
            </w:r>
          </w:hyperlink>
        </w:p>
        <w:p w14:paraId="12E2820F" w14:textId="38C93E35"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25" w:history="1">
            <w:r w:rsidRPr="00A77AF7">
              <w:rPr>
                <w:rStyle w:val="Hyperlink"/>
                <w:rFonts w:ascii="Arial" w:hAnsi="Arial"/>
                <w:noProof/>
              </w:rPr>
              <w:t>4.2.1.</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Rectifier and DC Link Validation</w:t>
            </w:r>
            <w:r>
              <w:rPr>
                <w:noProof/>
                <w:webHidden/>
              </w:rPr>
              <w:tab/>
            </w:r>
            <w:r>
              <w:rPr>
                <w:noProof/>
                <w:webHidden/>
              </w:rPr>
              <w:fldChar w:fldCharType="begin"/>
            </w:r>
            <w:r>
              <w:rPr>
                <w:noProof/>
                <w:webHidden/>
              </w:rPr>
              <w:instrText xml:space="preserve"> PAGEREF _Toc196770625 \h </w:instrText>
            </w:r>
            <w:r>
              <w:rPr>
                <w:noProof/>
                <w:webHidden/>
              </w:rPr>
            </w:r>
            <w:r>
              <w:rPr>
                <w:noProof/>
                <w:webHidden/>
              </w:rPr>
              <w:fldChar w:fldCharType="separate"/>
            </w:r>
            <w:r w:rsidR="005A75FE">
              <w:rPr>
                <w:noProof/>
                <w:webHidden/>
              </w:rPr>
              <w:t>23</w:t>
            </w:r>
            <w:r>
              <w:rPr>
                <w:noProof/>
                <w:webHidden/>
              </w:rPr>
              <w:fldChar w:fldCharType="end"/>
            </w:r>
          </w:hyperlink>
        </w:p>
        <w:p w14:paraId="16A434DF" w14:textId="11DD0807"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26" w:history="1">
            <w:r w:rsidRPr="00A77AF7">
              <w:rPr>
                <w:rStyle w:val="Hyperlink"/>
                <w:rFonts w:ascii="Arial" w:hAnsi="Arial"/>
                <w:noProof/>
              </w:rPr>
              <w:t>4.2.2.</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Power Control Validation</w:t>
            </w:r>
            <w:r>
              <w:rPr>
                <w:noProof/>
                <w:webHidden/>
              </w:rPr>
              <w:tab/>
            </w:r>
            <w:r>
              <w:rPr>
                <w:noProof/>
                <w:webHidden/>
              </w:rPr>
              <w:fldChar w:fldCharType="begin"/>
            </w:r>
            <w:r>
              <w:rPr>
                <w:noProof/>
                <w:webHidden/>
              </w:rPr>
              <w:instrText xml:space="preserve"> PAGEREF _Toc196770626 \h </w:instrText>
            </w:r>
            <w:r>
              <w:rPr>
                <w:noProof/>
                <w:webHidden/>
              </w:rPr>
            </w:r>
            <w:r>
              <w:rPr>
                <w:noProof/>
                <w:webHidden/>
              </w:rPr>
              <w:fldChar w:fldCharType="separate"/>
            </w:r>
            <w:r w:rsidR="005A75FE">
              <w:rPr>
                <w:noProof/>
                <w:webHidden/>
              </w:rPr>
              <w:t>27</w:t>
            </w:r>
            <w:r>
              <w:rPr>
                <w:noProof/>
                <w:webHidden/>
              </w:rPr>
              <w:fldChar w:fldCharType="end"/>
            </w:r>
          </w:hyperlink>
        </w:p>
        <w:p w14:paraId="348D0410" w14:textId="71727B36"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27" w:history="1">
            <w:r w:rsidRPr="00A77AF7">
              <w:rPr>
                <w:rStyle w:val="Hyperlink"/>
                <w:rFonts w:ascii="Arial" w:hAnsi="Arial"/>
                <w:noProof/>
              </w:rPr>
              <w:t>4.2.3.</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3.3 V</w:t>
            </w:r>
            <w:r w:rsidRPr="00A77AF7">
              <w:rPr>
                <w:rStyle w:val="Hyperlink"/>
                <w:rFonts w:ascii="Arial" w:hAnsi="Arial"/>
                <w:noProof/>
                <w:vertAlign w:val="subscript"/>
              </w:rPr>
              <w:t>DC</w:t>
            </w:r>
            <w:r w:rsidRPr="00A77AF7">
              <w:rPr>
                <w:rStyle w:val="Hyperlink"/>
                <w:rFonts w:ascii="Arial" w:hAnsi="Arial"/>
                <w:noProof/>
              </w:rPr>
              <w:t xml:space="preserve"> to Isolated 5 V</w:t>
            </w:r>
            <w:r w:rsidRPr="00A77AF7">
              <w:rPr>
                <w:rStyle w:val="Hyperlink"/>
                <w:rFonts w:ascii="Arial" w:hAnsi="Arial"/>
                <w:noProof/>
                <w:vertAlign w:val="subscript"/>
              </w:rPr>
              <w:t>DC</w:t>
            </w:r>
            <w:r w:rsidRPr="00A77AF7">
              <w:rPr>
                <w:rStyle w:val="Hyperlink"/>
                <w:rFonts w:ascii="Arial" w:hAnsi="Arial"/>
                <w:noProof/>
              </w:rPr>
              <w:t xml:space="preserve"> Converter Validation</w:t>
            </w:r>
            <w:r>
              <w:rPr>
                <w:noProof/>
                <w:webHidden/>
              </w:rPr>
              <w:tab/>
            </w:r>
            <w:r>
              <w:rPr>
                <w:noProof/>
                <w:webHidden/>
              </w:rPr>
              <w:fldChar w:fldCharType="begin"/>
            </w:r>
            <w:r>
              <w:rPr>
                <w:noProof/>
                <w:webHidden/>
              </w:rPr>
              <w:instrText xml:space="preserve"> PAGEREF _Toc196770627 \h </w:instrText>
            </w:r>
            <w:r>
              <w:rPr>
                <w:noProof/>
                <w:webHidden/>
              </w:rPr>
            </w:r>
            <w:r>
              <w:rPr>
                <w:noProof/>
                <w:webHidden/>
              </w:rPr>
              <w:fldChar w:fldCharType="separate"/>
            </w:r>
            <w:r w:rsidR="005A75FE">
              <w:rPr>
                <w:noProof/>
                <w:webHidden/>
              </w:rPr>
              <w:t>28</w:t>
            </w:r>
            <w:r>
              <w:rPr>
                <w:noProof/>
                <w:webHidden/>
              </w:rPr>
              <w:fldChar w:fldCharType="end"/>
            </w:r>
          </w:hyperlink>
        </w:p>
        <w:p w14:paraId="20E1A45E" w14:textId="5B845B78"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28" w:history="1">
            <w:r w:rsidRPr="00A77AF7">
              <w:rPr>
                <w:rStyle w:val="Hyperlink"/>
                <w:rFonts w:ascii="Arial" w:hAnsi="Arial"/>
                <w:noProof/>
              </w:rPr>
              <w:t>4.2.4.</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15 V</w:t>
            </w:r>
            <w:r w:rsidRPr="00A77AF7">
              <w:rPr>
                <w:rStyle w:val="Hyperlink"/>
                <w:rFonts w:ascii="Arial" w:hAnsi="Arial"/>
                <w:noProof/>
                <w:vertAlign w:val="subscript"/>
              </w:rPr>
              <w:t>DC</w:t>
            </w:r>
            <w:r w:rsidRPr="00A77AF7">
              <w:rPr>
                <w:rStyle w:val="Hyperlink"/>
                <w:rFonts w:ascii="Arial" w:hAnsi="Arial"/>
                <w:noProof/>
              </w:rPr>
              <w:t xml:space="preserve"> to Isolated 15 V</w:t>
            </w:r>
            <w:r w:rsidRPr="00A77AF7">
              <w:rPr>
                <w:rStyle w:val="Hyperlink"/>
                <w:rFonts w:ascii="Arial" w:hAnsi="Arial"/>
                <w:noProof/>
                <w:vertAlign w:val="subscript"/>
              </w:rPr>
              <w:t>DC</w:t>
            </w:r>
            <w:r w:rsidRPr="00A77AF7">
              <w:rPr>
                <w:rStyle w:val="Hyperlink"/>
                <w:rFonts w:ascii="Arial" w:hAnsi="Arial"/>
                <w:noProof/>
              </w:rPr>
              <w:t xml:space="preserve"> Converter Validation</w:t>
            </w:r>
            <w:r>
              <w:rPr>
                <w:noProof/>
                <w:webHidden/>
              </w:rPr>
              <w:tab/>
            </w:r>
            <w:r>
              <w:rPr>
                <w:noProof/>
                <w:webHidden/>
              </w:rPr>
              <w:fldChar w:fldCharType="begin"/>
            </w:r>
            <w:r>
              <w:rPr>
                <w:noProof/>
                <w:webHidden/>
              </w:rPr>
              <w:instrText xml:space="preserve"> PAGEREF _Toc196770628 \h </w:instrText>
            </w:r>
            <w:r>
              <w:rPr>
                <w:noProof/>
                <w:webHidden/>
              </w:rPr>
            </w:r>
            <w:r>
              <w:rPr>
                <w:noProof/>
                <w:webHidden/>
              </w:rPr>
              <w:fldChar w:fldCharType="separate"/>
            </w:r>
            <w:r w:rsidR="005A75FE">
              <w:rPr>
                <w:noProof/>
                <w:webHidden/>
              </w:rPr>
              <w:t>29</w:t>
            </w:r>
            <w:r>
              <w:rPr>
                <w:noProof/>
                <w:webHidden/>
              </w:rPr>
              <w:fldChar w:fldCharType="end"/>
            </w:r>
          </w:hyperlink>
        </w:p>
        <w:p w14:paraId="0B6B79BA" w14:textId="4D9DC3DE"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29" w:history="1">
            <w:r w:rsidRPr="00A77AF7">
              <w:rPr>
                <w:rStyle w:val="Hyperlink"/>
                <w:rFonts w:ascii="Arial" w:hAnsi="Arial"/>
                <w:noProof/>
              </w:rPr>
              <w:t>4.2.5.</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Relay Validation</w:t>
            </w:r>
            <w:r>
              <w:rPr>
                <w:noProof/>
                <w:webHidden/>
              </w:rPr>
              <w:tab/>
            </w:r>
            <w:r>
              <w:rPr>
                <w:noProof/>
                <w:webHidden/>
              </w:rPr>
              <w:fldChar w:fldCharType="begin"/>
            </w:r>
            <w:r>
              <w:rPr>
                <w:noProof/>
                <w:webHidden/>
              </w:rPr>
              <w:instrText xml:space="preserve"> PAGEREF _Toc196770629 \h </w:instrText>
            </w:r>
            <w:r>
              <w:rPr>
                <w:noProof/>
                <w:webHidden/>
              </w:rPr>
            </w:r>
            <w:r>
              <w:rPr>
                <w:noProof/>
                <w:webHidden/>
              </w:rPr>
              <w:fldChar w:fldCharType="separate"/>
            </w:r>
            <w:r w:rsidR="005A75FE">
              <w:rPr>
                <w:noProof/>
                <w:webHidden/>
              </w:rPr>
              <w:t>31</w:t>
            </w:r>
            <w:r>
              <w:rPr>
                <w:noProof/>
                <w:webHidden/>
              </w:rPr>
              <w:fldChar w:fldCharType="end"/>
            </w:r>
          </w:hyperlink>
        </w:p>
        <w:p w14:paraId="3529844D" w14:textId="3F30F749" w:rsidR="001732CE" w:rsidRDefault="001732CE">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96770630" w:history="1">
            <w:r w:rsidRPr="00A77AF7">
              <w:rPr>
                <w:rStyle w:val="Hyperlink"/>
                <w:rFonts w:ascii="Arial" w:hAnsi="Arial"/>
                <w:noProof/>
              </w:rPr>
              <w:t>4.2.6.</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Diagnostic Feedback Validation</w:t>
            </w:r>
            <w:r>
              <w:rPr>
                <w:noProof/>
                <w:webHidden/>
              </w:rPr>
              <w:tab/>
            </w:r>
            <w:r>
              <w:rPr>
                <w:noProof/>
                <w:webHidden/>
              </w:rPr>
              <w:fldChar w:fldCharType="begin"/>
            </w:r>
            <w:r>
              <w:rPr>
                <w:noProof/>
                <w:webHidden/>
              </w:rPr>
              <w:instrText xml:space="preserve"> PAGEREF _Toc196770630 \h </w:instrText>
            </w:r>
            <w:r>
              <w:rPr>
                <w:noProof/>
                <w:webHidden/>
              </w:rPr>
            </w:r>
            <w:r>
              <w:rPr>
                <w:noProof/>
                <w:webHidden/>
              </w:rPr>
              <w:fldChar w:fldCharType="separate"/>
            </w:r>
            <w:r w:rsidR="005A75FE">
              <w:rPr>
                <w:noProof/>
                <w:webHidden/>
              </w:rPr>
              <w:t>34</w:t>
            </w:r>
            <w:r>
              <w:rPr>
                <w:noProof/>
                <w:webHidden/>
              </w:rPr>
              <w:fldChar w:fldCharType="end"/>
            </w:r>
          </w:hyperlink>
        </w:p>
        <w:p w14:paraId="14C54C80" w14:textId="52DBF9B1"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31" w:history="1">
            <w:r w:rsidRPr="00A77AF7">
              <w:rPr>
                <w:rStyle w:val="Hyperlink"/>
                <w:rFonts w:ascii="Arial" w:hAnsi="Arial"/>
                <w:noProof/>
              </w:rPr>
              <w:t>4.3.</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Conclusion</w:t>
            </w:r>
            <w:r>
              <w:rPr>
                <w:noProof/>
                <w:webHidden/>
              </w:rPr>
              <w:tab/>
            </w:r>
            <w:r>
              <w:rPr>
                <w:noProof/>
                <w:webHidden/>
              </w:rPr>
              <w:fldChar w:fldCharType="begin"/>
            </w:r>
            <w:r>
              <w:rPr>
                <w:noProof/>
                <w:webHidden/>
              </w:rPr>
              <w:instrText xml:space="preserve"> PAGEREF _Toc196770631 \h </w:instrText>
            </w:r>
            <w:r>
              <w:rPr>
                <w:noProof/>
                <w:webHidden/>
              </w:rPr>
            </w:r>
            <w:r>
              <w:rPr>
                <w:noProof/>
                <w:webHidden/>
              </w:rPr>
              <w:fldChar w:fldCharType="separate"/>
            </w:r>
            <w:r w:rsidR="005A75FE">
              <w:rPr>
                <w:noProof/>
                <w:webHidden/>
              </w:rPr>
              <w:t>34</w:t>
            </w:r>
            <w:r>
              <w:rPr>
                <w:noProof/>
                <w:webHidden/>
              </w:rPr>
              <w:fldChar w:fldCharType="end"/>
            </w:r>
          </w:hyperlink>
        </w:p>
        <w:p w14:paraId="70148BC3" w14:textId="12E18F00" w:rsidR="001732CE" w:rsidRDefault="001732CE">
          <w:pPr>
            <w:pStyle w:val="TOC1"/>
            <w:rPr>
              <w:rFonts w:asciiTheme="minorHAnsi" w:eastAsiaTheme="minorEastAsia" w:hAnsiTheme="minorHAnsi" w:cstheme="minorBidi"/>
              <w:b w:val="0"/>
              <w:kern w:val="2"/>
              <w:sz w:val="24"/>
              <w14:ligatures w14:val="standardContextual"/>
            </w:rPr>
          </w:pPr>
          <w:hyperlink w:anchor="_Toc196770632" w:history="1">
            <w:r w:rsidRPr="00A77AF7">
              <w:rPr>
                <w:rStyle w:val="Hyperlink"/>
                <w:rFonts w:ascii="Arial" w:hAnsi="Arial"/>
              </w:rPr>
              <w:t>5.</w:t>
            </w:r>
            <w:r>
              <w:rPr>
                <w:rFonts w:asciiTheme="minorHAnsi" w:eastAsiaTheme="minorEastAsia" w:hAnsiTheme="minorHAnsi" w:cstheme="minorBidi"/>
                <w:b w:val="0"/>
                <w:kern w:val="2"/>
                <w:sz w:val="24"/>
                <w14:ligatures w14:val="standardContextual"/>
              </w:rPr>
              <w:tab/>
            </w:r>
            <w:r w:rsidRPr="00A77AF7">
              <w:rPr>
                <w:rStyle w:val="Hyperlink"/>
                <w:rFonts w:ascii="Arial" w:hAnsi="Arial"/>
              </w:rPr>
              <w:t>Firmware Subsystem Report</w:t>
            </w:r>
            <w:r>
              <w:rPr>
                <w:webHidden/>
              </w:rPr>
              <w:tab/>
            </w:r>
            <w:r>
              <w:rPr>
                <w:webHidden/>
              </w:rPr>
              <w:fldChar w:fldCharType="begin"/>
            </w:r>
            <w:r>
              <w:rPr>
                <w:webHidden/>
              </w:rPr>
              <w:instrText xml:space="preserve"> PAGEREF _Toc196770632 \h </w:instrText>
            </w:r>
            <w:r>
              <w:rPr>
                <w:webHidden/>
              </w:rPr>
            </w:r>
            <w:r>
              <w:rPr>
                <w:webHidden/>
              </w:rPr>
              <w:fldChar w:fldCharType="separate"/>
            </w:r>
            <w:r w:rsidR="005A75FE">
              <w:rPr>
                <w:webHidden/>
              </w:rPr>
              <w:t>35</w:t>
            </w:r>
            <w:r>
              <w:rPr>
                <w:webHidden/>
              </w:rPr>
              <w:fldChar w:fldCharType="end"/>
            </w:r>
          </w:hyperlink>
        </w:p>
        <w:p w14:paraId="5F4299B2" w14:textId="55AF47EA"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33" w:history="1">
            <w:r w:rsidRPr="00A77AF7">
              <w:rPr>
                <w:rStyle w:val="Hyperlink"/>
                <w:rFonts w:ascii="Arial" w:hAnsi="Arial"/>
                <w:noProof/>
              </w:rPr>
              <w:t>5.1.</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Introduction</w:t>
            </w:r>
            <w:r>
              <w:rPr>
                <w:noProof/>
                <w:webHidden/>
              </w:rPr>
              <w:tab/>
            </w:r>
            <w:r>
              <w:rPr>
                <w:noProof/>
                <w:webHidden/>
              </w:rPr>
              <w:fldChar w:fldCharType="begin"/>
            </w:r>
            <w:r>
              <w:rPr>
                <w:noProof/>
                <w:webHidden/>
              </w:rPr>
              <w:instrText xml:space="preserve"> PAGEREF _Toc196770633 \h </w:instrText>
            </w:r>
            <w:r>
              <w:rPr>
                <w:noProof/>
                <w:webHidden/>
              </w:rPr>
            </w:r>
            <w:r>
              <w:rPr>
                <w:noProof/>
                <w:webHidden/>
              </w:rPr>
              <w:fldChar w:fldCharType="separate"/>
            </w:r>
            <w:r w:rsidR="005A75FE">
              <w:rPr>
                <w:noProof/>
                <w:webHidden/>
              </w:rPr>
              <w:t>35</w:t>
            </w:r>
            <w:r>
              <w:rPr>
                <w:noProof/>
                <w:webHidden/>
              </w:rPr>
              <w:fldChar w:fldCharType="end"/>
            </w:r>
          </w:hyperlink>
        </w:p>
        <w:p w14:paraId="190F2433" w14:textId="1CE6DBE5"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34" w:history="1">
            <w:r w:rsidRPr="00A77AF7">
              <w:rPr>
                <w:rStyle w:val="Hyperlink"/>
                <w:rFonts w:ascii="Arial" w:hAnsi="Arial"/>
                <w:noProof/>
              </w:rPr>
              <w:t>5.2.</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Details</w:t>
            </w:r>
            <w:r>
              <w:rPr>
                <w:noProof/>
                <w:webHidden/>
              </w:rPr>
              <w:tab/>
            </w:r>
            <w:r>
              <w:rPr>
                <w:noProof/>
                <w:webHidden/>
              </w:rPr>
              <w:fldChar w:fldCharType="begin"/>
            </w:r>
            <w:r>
              <w:rPr>
                <w:noProof/>
                <w:webHidden/>
              </w:rPr>
              <w:instrText xml:space="preserve"> PAGEREF _Toc196770634 \h </w:instrText>
            </w:r>
            <w:r>
              <w:rPr>
                <w:noProof/>
                <w:webHidden/>
              </w:rPr>
            </w:r>
            <w:r>
              <w:rPr>
                <w:noProof/>
                <w:webHidden/>
              </w:rPr>
              <w:fldChar w:fldCharType="separate"/>
            </w:r>
            <w:r w:rsidR="005A75FE">
              <w:rPr>
                <w:noProof/>
                <w:webHidden/>
              </w:rPr>
              <w:t>35</w:t>
            </w:r>
            <w:r>
              <w:rPr>
                <w:noProof/>
                <w:webHidden/>
              </w:rPr>
              <w:fldChar w:fldCharType="end"/>
            </w:r>
          </w:hyperlink>
        </w:p>
        <w:p w14:paraId="74EC6688" w14:textId="44ED054A"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35" w:history="1">
            <w:r w:rsidRPr="00A77AF7">
              <w:rPr>
                <w:rStyle w:val="Hyperlink"/>
                <w:rFonts w:ascii="Arial" w:hAnsi="Arial"/>
                <w:noProof/>
              </w:rPr>
              <w:t>5.3.</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Validation</w:t>
            </w:r>
            <w:r>
              <w:rPr>
                <w:noProof/>
                <w:webHidden/>
              </w:rPr>
              <w:tab/>
            </w:r>
            <w:r>
              <w:rPr>
                <w:noProof/>
                <w:webHidden/>
              </w:rPr>
              <w:fldChar w:fldCharType="begin"/>
            </w:r>
            <w:r>
              <w:rPr>
                <w:noProof/>
                <w:webHidden/>
              </w:rPr>
              <w:instrText xml:space="preserve"> PAGEREF _Toc196770635 \h </w:instrText>
            </w:r>
            <w:r>
              <w:rPr>
                <w:noProof/>
                <w:webHidden/>
              </w:rPr>
            </w:r>
            <w:r>
              <w:rPr>
                <w:noProof/>
                <w:webHidden/>
              </w:rPr>
              <w:fldChar w:fldCharType="separate"/>
            </w:r>
            <w:r w:rsidR="005A75FE">
              <w:rPr>
                <w:noProof/>
                <w:webHidden/>
              </w:rPr>
              <w:t>35</w:t>
            </w:r>
            <w:r>
              <w:rPr>
                <w:noProof/>
                <w:webHidden/>
              </w:rPr>
              <w:fldChar w:fldCharType="end"/>
            </w:r>
          </w:hyperlink>
        </w:p>
        <w:p w14:paraId="2C265D7A" w14:textId="011EB9C3" w:rsidR="001732CE" w:rsidRDefault="001732CE">
          <w:pPr>
            <w:pStyle w:val="TOC2"/>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196770636" w:history="1">
            <w:r w:rsidRPr="00A77AF7">
              <w:rPr>
                <w:rStyle w:val="Hyperlink"/>
                <w:rFonts w:ascii="Arial" w:hAnsi="Arial"/>
                <w:noProof/>
              </w:rPr>
              <w:t>5.4.</w:t>
            </w:r>
            <w:r>
              <w:rPr>
                <w:rFonts w:asciiTheme="minorHAnsi" w:eastAsiaTheme="minorEastAsia" w:hAnsiTheme="minorHAnsi" w:cstheme="minorBidi"/>
                <w:noProof/>
                <w:kern w:val="2"/>
                <w:sz w:val="24"/>
                <w:szCs w:val="24"/>
                <w14:ligatures w14:val="standardContextual"/>
              </w:rPr>
              <w:tab/>
            </w:r>
            <w:r w:rsidRPr="00A77AF7">
              <w:rPr>
                <w:rStyle w:val="Hyperlink"/>
                <w:rFonts w:ascii="Arial" w:hAnsi="Arial"/>
                <w:noProof/>
              </w:rPr>
              <w:t>Subsystem Conclusion</w:t>
            </w:r>
            <w:r>
              <w:rPr>
                <w:noProof/>
                <w:webHidden/>
              </w:rPr>
              <w:tab/>
            </w:r>
            <w:r>
              <w:rPr>
                <w:noProof/>
                <w:webHidden/>
              </w:rPr>
              <w:fldChar w:fldCharType="begin"/>
            </w:r>
            <w:r>
              <w:rPr>
                <w:noProof/>
                <w:webHidden/>
              </w:rPr>
              <w:instrText xml:space="preserve"> PAGEREF _Toc196770636 \h </w:instrText>
            </w:r>
            <w:r>
              <w:rPr>
                <w:noProof/>
                <w:webHidden/>
              </w:rPr>
            </w:r>
            <w:r>
              <w:rPr>
                <w:noProof/>
                <w:webHidden/>
              </w:rPr>
              <w:fldChar w:fldCharType="separate"/>
            </w:r>
            <w:r w:rsidR="005A75FE">
              <w:rPr>
                <w:noProof/>
                <w:webHidden/>
              </w:rPr>
              <w:t>36</w:t>
            </w:r>
            <w:r>
              <w:rPr>
                <w:noProof/>
                <w:webHidden/>
              </w:rPr>
              <w:fldChar w:fldCharType="end"/>
            </w:r>
          </w:hyperlink>
        </w:p>
        <w:p w14:paraId="05BCE9F6" w14:textId="56DCE4B7" w:rsidR="00E13EE7" w:rsidRPr="00B90CD6" w:rsidRDefault="4A92D274" w:rsidP="00E552B0">
          <w:pPr>
            <w:pStyle w:val="TOC2"/>
            <w:tabs>
              <w:tab w:val="left" w:pos="690"/>
              <w:tab w:val="right" w:leader="dot" w:pos="9345"/>
            </w:tabs>
            <w:spacing w:line="276" w:lineRule="auto"/>
            <w:rPr>
              <w:rFonts w:ascii="Arial" w:hAnsi="Arial" w:cs="Arial"/>
              <w:color w:val="0000FF"/>
              <w:u w:val="single"/>
            </w:rPr>
          </w:pPr>
          <w:r>
            <w:fldChar w:fldCharType="end"/>
          </w:r>
        </w:p>
      </w:sdtContent>
    </w:sdt>
    <w:p w14:paraId="3FCE4C04" w14:textId="77777777" w:rsidR="7DFED7F0" w:rsidRPr="00B90CD6" w:rsidRDefault="7DFED7F0" w:rsidP="00767DAB">
      <w:pPr>
        <w:spacing w:line="276" w:lineRule="auto"/>
        <w:rPr>
          <w:rFonts w:ascii="Arial" w:hAnsi="Arial" w:cs="Arial"/>
        </w:rPr>
      </w:pPr>
    </w:p>
    <w:p w14:paraId="35DBAA58" w14:textId="065185B9" w:rsidR="00CC1A19" w:rsidRPr="00B90CD6" w:rsidRDefault="4BF8DA13" w:rsidP="00767DAB">
      <w:pPr>
        <w:pStyle w:val="TOCHeading"/>
        <w:tabs>
          <w:tab w:val="clear" w:pos="882"/>
        </w:tabs>
        <w:spacing w:before="0"/>
        <w:ind w:left="720"/>
        <w:rPr>
          <w:rFonts w:ascii="Arial" w:hAnsi="Arial" w:cs="Arial"/>
        </w:rPr>
      </w:pPr>
      <w:bookmarkStart w:id="3" w:name="_Toc178027379"/>
      <w:bookmarkStart w:id="4" w:name="_Toc196770603"/>
      <w:r w:rsidRPr="00B90CD6">
        <w:rPr>
          <w:rFonts w:ascii="Arial" w:hAnsi="Arial" w:cs="Arial"/>
        </w:rPr>
        <w:t>List of Table</w:t>
      </w:r>
      <w:r w:rsidR="1EEF2756" w:rsidRPr="00B90CD6">
        <w:rPr>
          <w:rFonts w:ascii="Arial" w:hAnsi="Arial" w:cs="Arial"/>
        </w:rPr>
        <w:t>s</w:t>
      </w:r>
      <w:bookmarkEnd w:id="3"/>
      <w:bookmarkEnd w:id="4"/>
    </w:p>
    <w:p w14:paraId="0224790D" w14:textId="341A21CC" w:rsidR="00F70366" w:rsidRDefault="00CC1A19">
      <w:pPr>
        <w:pStyle w:val="TableofFigures"/>
        <w:rPr>
          <w:rFonts w:asciiTheme="minorHAnsi" w:eastAsiaTheme="minorEastAsia" w:hAnsiTheme="minorHAnsi" w:cstheme="minorBidi"/>
          <w:b w:val="0"/>
          <w:kern w:val="2"/>
          <w:sz w:val="24"/>
          <w:lang w:eastAsia="ja-JP"/>
          <w14:ligatures w14:val="standardContextual"/>
        </w:rPr>
      </w:pPr>
      <w:r w:rsidRPr="00631BDE">
        <w:rPr>
          <w:rFonts w:ascii="Arial" w:hAnsi="Arial" w:cs="Arial"/>
        </w:rPr>
        <w:fldChar w:fldCharType="begin"/>
      </w:r>
      <w:r w:rsidRPr="00631BDE">
        <w:rPr>
          <w:rFonts w:ascii="Arial" w:hAnsi="Arial" w:cs="Arial"/>
        </w:rPr>
        <w:instrText xml:space="preserve"> TOC \h \z \c "Table" </w:instrText>
      </w:r>
      <w:r w:rsidRPr="00631BDE">
        <w:rPr>
          <w:rFonts w:ascii="Arial" w:hAnsi="Arial" w:cs="Arial"/>
        </w:rPr>
        <w:fldChar w:fldCharType="separate"/>
      </w:r>
      <w:hyperlink w:anchor="_Toc196765967" w:history="1">
        <w:r w:rsidR="00F70366" w:rsidRPr="002E23B8">
          <w:rPr>
            <w:rStyle w:val="Hyperlink"/>
            <w:rFonts w:ascii="Arial" w:eastAsia="Arial" w:hAnsi="Arial" w:cs="Arial"/>
            <w:i/>
            <w:iCs/>
          </w:rPr>
          <w:t>Table 1: PWM Input and Output Isolation Voltages</w:t>
        </w:r>
        <w:r w:rsidR="00F70366">
          <w:rPr>
            <w:webHidden/>
          </w:rPr>
          <w:tab/>
        </w:r>
        <w:r w:rsidR="00F70366">
          <w:rPr>
            <w:webHidden/>
          </w:rPr>
          <w:fldChar w:fldCharType="begin"/>
        </w:r>
        <w:r w:rsidR="00F70366">
          <w:rPr>
            <w:webHidden/>
          </w:rPr>
          <w:instrText xml:space="preserve"> PAGEREF _Toc196765967 \h </w:instrText>
        </w:r>
        <w:r w:rsidR="00F70366">
          <w:rPr>
            <w:webHidden/>
          </w:rPr>
        </w:r>
        <w:r w:rsidR="00F70366">
          <w:rPr>
            <w:webHidden/>
          </w:rPr>
          <w:fldChar w:fldCharType="separate"/>
        </w:r>
        <w:r w:rsidR="00F70366">
          <w:rPr>
            <w:webHidden/>
          </w:rPr>
          <w:t>8</w:t>
        </w:r>
        <w:r w:rsidR="00F70366">
          <w:rPr>
            <w:webHidden/>
          </w:rPr>
          <w:fldChar w:fldCharType="end"/>
        </w:r>
      </w:hyperlink>
    </w:p>
    <w:p w14:paraId="4C44877E" w14:textId="14FF3A29"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68" w:history="1">
        <w:r w:rsidRPr="002E23B8">
          <w:rPr>
            <w:rStyle w:val="Hyperlink"/>
            <w:rFonts w:ascii="Arial" w:eastAsia="Arial" w:hAnsi="Arial" w:cs="Arial"/>
            <w:i/>
            <w:iCs/>
          </w:rPr>
          <w:t>Table 2: Diagnostic Feedback Input and Output Voltages</w:t>
        </w:r>
        <w:r>
          <w:rPr>
            <w:webHidden/>
          </w:rPr>
          <w:tab/>
        </w:r>
        <w:r>
          <w:rPr>
            <w:webHidden/>
          </w:rPr>
          <w:fldChar w:fldCharType="begin"/>
        </w:r>
        <w:r>
          <w:rPr>
            <w:webHidden/>
          </w:rPr>
          <w:instrText xml:space="preserve"> PAGEREF _Toc196765968 \h </w:instrText>
        </w:r>
        <w:r>
          <w:rPr>
            <w:webHidden/>
          </w:rPr>
        </w:r>
        <w:r>
          <w:rPr>
            <w:webHidden/>
          </w:rPr>
          <w:fldChar w:fldCharType="separate"/>
        </w:r>
        <w:r>
          <w:rPr>
            <w:webHidden/>
          </w:rPr>
          <w:t>11</w:t>
        </w:r>
        <w:r>
          <w:rPr>
            <w:webHidden/>
          </w:rPr>
          <w:fldChar w:fldCharType="end"/>
        </w:r>
      </w:hyperlink>
    </w:p>
    <w:p w14:paraId="7C0EC736" w14:textId="7D514CE9"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69" w:history="1">
        <w:r w:rsidRPr="002E23B8">
          <w:rPr>
            <w:rStyle w:val="Hyperlink"/>
            <w:rFonts w:ascii="Arial" w:hAnsi="Arial" w:cs="Arial"/>
            <w:i/>
            <w:iCs/>
          </w:rPr>
          <w:t>Table 3: Pin interface for DSPIC33CK256MP508 Microcontroller</w:t>
        </w:r>
        <w:r>
          <w:rPr>
            <w:webHidden/>
          </w:rPr>
          <w:tab/>
        </w:r>
        <w:r>
          <w:rPr>
            <w:webHidden/>
          </w:rPr>
          <w:fldChar w:fldCharType="begin"/>
        </w:r>
        <w:r>
          <w:rPr>
            <w:webHidden/>
          </w:rPr>
          <w:instrText xml:space="preserve"> PAGEREF _Toc196765969 \h </w:instrText>
        </w:r>
        <w:r>
          <w:rPr>
            <w:webHidden/>
          </w:rPr>
        </w:r>
        <w:r>
          <w:rPr>
            <w:webHidden/>
          </w:rPr>
          <w:fldChar w:fldCharType="separate"/>
        </w:r>
        <w:r>
          <w:rPr>
            <w:webHidden/>
          </w:rPr>
          <w:t>15</w:t>
        </w:r>
        <w:r>
          <w:rPr>
            <w:webHidden/>
          </w:rPr>
          <w:fldChar w:fldCharType="end"/>
        </w:r>
      </w:hyperlink>
    </w:p>
    <w:p w14:paraId="5DFD5CAD" w14:textId="2F50FB21"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0" w:history="1">
        <w:r w:rsidRPr="002E23B8">
          <w:rPr>
            <w:rStyle w:val="Hyperlink"/>
            <w:rFonts w:ascii="Arial" w:hAnsi="Arial" w:cs="Arial"/>
            <w:i/>
            <w:iCs/>
          </w:rPr>
          <w:t>Table 4</w:t>
        </w:r>
        <w:r w:rsidRPr="002E23B8">
          <w:rPr>
            <w:rStyle w:val="Hyperlink"/>
            <w:rFonts w:ascii="Arial" w:eastAsia="Segoe UI" w:hAnsi="Arial" w:cs="Arial"/>
            <w:i/>
            <w:iCs/>
          </w:rPr>
          <w:t>: Load regulation validation for buck converter (LM2595s-3.3)</w:t>
        </w:r>
        <w:r>
          <w:rPr>
            <w:webHidden/>
          </w:rPr>
          <w:tab/>
        </w:r>
        <w:r>
          <w:rPr>
            <w:webHidden/>
          </w:rPr>
          <w:fldChar w:fldCharType="begin"/>
        </w:r>
        <w:r>
          <w:rPr>
            <w:webHidden/>
          </w:rPr>
          <w:instrText xml:space="preserve"> PAGEREF _Toc196765970 \h </w:instrText>
        </w:r>
        <w:r>
          <w:rPr>
            <w:webHidden/>
          </w:rPr>
        </w:r>
        <w:r>
          <w:rPr>
            <w:webHidden/>
          </w:rPr>
          <w:fldChar w:fldCharType="separate"/>
        </w:r>
        <w:r>
          <w:rPr>
            <w:webHidden/>
          </w:rPr>
          <w:t>16</w:t>
        </w:r>
        <w:r>
          <w:rPr>
            <w:webHidden/>
          </w:rPr>
          <w:fldChar w:fldCharType="end"/>
        </w:r>
      </w:hyperlink>
    </w:p>
    <w:p w14:paraId="5BD92EA4" w14:textId="588FB947"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1" w:history="1">
        <w:r w:rsidRPr="002E23B8">
          <w:rPr>
            <w:rStyle w:val="Hyperlink"/>
            <w:rFonts w:ascii="Arial" w:hAnsi="Arial" w:cs="Arial"/>
            <w:i/>
            <w:iCs/>
          </w:rPr>
          <w:t>Table 5</w:t>
        </w:r>
        <w:r w:rsidRPr="002E23B8">
          <w:rPr>
            <w:rStyle w:val="Hyperlink"/>
            <w:rFonts w:ascii="Arial" w:eastAsia="Segoe UI" w:hAnsi="Arial" w:cs="Arial"/>
            <w:i/>
            <w:iCs/>
          </w:rPr>
          <w:t>: Line regulation validation for buck converter (LM2595s-3.3)</w:t>
        </w:r>
        <w:r>
          <w:rPr>
            <w:webHidden/>
          </w:rPr>
          <w:tab/>
        </w:r>
        <w:r>
          <w:rPr>
            <w:webHidden/>
          </w:rPr>
          <w:fldChar w:fldCharType="begin"/>
        </w:r>
        <w:r>
          <w:rPr>
            <w:webHidden/>
          </w:rPr>
          <w:instrText xml:space="preserve"> PAGEREF _Toc196765971 \h </w:instrText>
        </w:r>
        <w:r>
          <w:rPr>
            <w:webHidden/>
          </w:rPr>
        </w:r>
        <w:r>
          <w:rPr>
            <w:webHidden/>
          </w:rPr>
          <w:fldChar w:fldCharType="separate"/>
        </w:r>
        <w:r>
          <w:rPr>
            <w:webHidden/>
          </w:rPr>
          <w:t>16</w:t>
        </w:r>
        <w:r>
          <w:rPr>
            <w:webHidden/>
          </w:rPr>
          <w:fldChar w:fldCharType="end"/>
        </w:r>
      </w:hyperlink>
    </w:p>
    <w:p w14:paraId="35DF2298" w14:textId="7DE0CAE1"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2" w:history="1">
        <w:r w:rsidRPr="002E23B8">
          <w:rPr>
            <w:rStyle w:val="Hyperlink"/>
            <w:rFonts w:ascii="Arial" w:hAnsi="Arial" w:cs="Arial"/>
            <w:i/>
          </w:rPr>
          <w:t>Table 6</w:t>
        </w:r>
        <w:r w:rsidRPr="002E23B8">
          <w:rPr>
            <w:rStyle w:val="Hyperlink"/>
            <w:rFonts w:ascii="Arial" w:eastAsia="Segoe UI" w:hAnsi="Arial" w:cs="Arial"/>
            <w:i/>
          </w:rPr>
          <w:t>: Validation for 15V AC/DC converter (IRM-15-15)</w:t>
        </w:r>
        <w:r>
          <w:rPr>
            <w:webHidden/>
          </w:rPr>
          <w:tab/>
        </w:r>
        <w:r>
          <w:rPr>
            <w:webHidden/>
          </w:rPr>
          <w:fldChar w:fldCharType="begin"/>
        </w:r>
        <w:r>
          <w:rPr>
            <w:webHidden/>
          </w:rPr>
          <w:instrText xml:space="preserve"> PAGEREF _Toc196765972 \h </w:instrText>
        </w:r>
        <w:r>
          <w:rPr>
            <w:webHidden/>
          </w:rPr>
        </w:r>
        <w:r>
          <w:rPr>
            <w:webHidden/>
          </w:rPr>
          <w:fldChar w:fldCharType="separate"/>
        </w:r>
        <w:r>
          <w:rPr>
            <w:webHidden/>
          </w:rPr>
          <w:t>16</w:t>
        </w:r>
        <w:r>
          <w:rPr>
            <w:webHidden/>
          </w:rPr>
          <w:fldChar w:fldCharType="end"/>
        </w:r>
      </w:hyperlink>
    </w:p>
    <w:p w14:paraId="4C3EF2F7" w14:textId="779F68E5"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3" w:history="1">
        <w:r w:rsidRPr="002E23B8">
          <w:rPr>
            <w:rStyle w:val="Hyperlink"/>
            <w:rFonts w:ascii="Arial" w:hAnsi="Arial" w:cs="Arial"/>
            <w:i/>
          </w:rPr>
          <w:t>Table 7</w:t>
        </w:r>
        <w:r w:rsidRPr="002E23B8">
          <w:rPr>
            <w:rStyle w:val="Hyperlink"/>
            <w:rFonts w:ascii="Arial" w:eastAsia="Segoe UI" w:hAnsi="Arial" w:cs="Arial"/>
            <w:i/>
          </w:rPr>
          <w:t>: Button signal voltage when button is toggled</w:t>
        </w:r>
        <w:r>
          <w:rPr>
            <w:webHidden/>
          </w:rPr>
          <w:tab/>
        </w:r>
        <w:r>
          <w:rPr>
            <w:webHidden/>
          </w:rPr>
          <w:fldChar w:fldCharType="begin"/>
        </w:r>
        <w:r>
          <w:rPr>
            <w:webHidden/>
          </w:rPr>
          <w:instrText xml:space="preserve"> PAGEREF _Toc196765973 \h </w:instrText>
        </w:r>
        <w:r>
          <w:rPr>
            <w:webHidden/>
          </w:rPr>
        </w:r>
        <w:r>
          <w:rPr>
            <w:webHidden/>
          </w:rPr>
          <w:fldChar w:fldCharType="separate"/>
        </w:r>
        <w:r>
          <w:rPr>
            <w:webHidden/>
          </w:rPr>
          <w:t>17</w:t>
        </w:r>
        <w:r>
          <w:rPr>
            <w:webHidden/>
          </w:rPr>
          <w:fldChar w:fldCharType="end"/>
        </w:r>
      </w:hyperlink>
    </w:p>
    <w:p w14:paraId="25FBCE17" w14:textId="7A2315B0"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4" w:history="1">
        <w:r w:rsidRPr="002E23B8">
          <w:rPr>
            <w:rStyle w:val="Hyperlink"/>
            <w:rFonts w:ascii="Arial" w:hAnsi="Arial" w:cs="Arial"/>
            <w:i/>
          </w:rPr>
          <w:t>Table 8</w:t>
        </w:r>
        <w:r w:rsidRPr="002E23B8">
          <w:rPr>
            <w:rStyle w:val="Hyperlink"/>
            <w:rFonts w:ascii="Arial" w:eastAsia="Segoe UI" w:hAnsi="Arial" w:cs="Arial"/>
            <w:i/>
          </w:rPr>
          <w:t>: Relay signal voltage when toggled</w:t>
        </w:r>
        <w:r>
          <w:rPr>
            <w:webHidden/>
          </w:rPr>
          <w:tab/>
        </w:r>
        <w:r>
          <w:rPr>
            <w:webHidden/>
          </w:rPr>
          <w:fldChar w:fldCharType="begin"/>
        </w:r>
        <w:r>
          <w:rPr>
            <w:webHidden/>
          </w:rPr>
          <w:instrText xml:space="preserve"> PAGEREF _Toc196765974 \h </w:instrText>
        </w:r>
        <w:r>
          <w:rPr>
            <w:webHidden/>
          </w:rPr>
        </w:r>
        <w:r>
          <w:rPr>
            <w:webHidden/>
          </w:rPr>
          <w:fldChar w:fldCharType="separate"/>
        </w:r>
        <w:r>
          <w:rPr>
            <w:webHidden/>
          </w:rPr>
          <w:t>17</w:t>
        </w:r>
        <w:r>
          <w:rPr>
            <w:webHidden/>
          </w:rPr>
          <w:fldChar w:fldCharType="end"/>
        </w:r>
      </w:hyperlink>
    </w:p>
    <w:p w14:paraId="481E1276" w14:textId="4F12273F"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5" w:history="1">
        <w:r w:rsidRPr="002E23B8">
          <w:rPr>
            <w:rStyle w:val="Hyperlink"/>
            <w:rFonts w:ascii="Arial" w:hAnsi="Arial" w:cs="Arial"/>
            <w:i/>
            <w:iCs/>
          </w:rPr>
          <w:t>Table : 3.3V/ISO_5V Converter Load Regulation Test</w:t>
        </w:r>
        <w:r>
          <w:rPr>
            <w:webHidden/>
          </w:rPr>
          <w:tab/>
        </w:r>
        <w:r>
          <w:rPr>
            <w:webHidden/>
          </w:rPr>
          <w:fldChar w:fldCharType="begin"/>
        </w:r>
        <w:r>
          <w:rPr>
            <w:webHidden/>
          </w:rPr>
          <w:instrText xml:space="preserve"> PAGEREF _Toc196765975 \h </w:instrText>
        </w:r>
        <w:r>
          <w:rPr>
            <w:webHidden/>
          </w:rPr>
        </w:r>
        <w:r>
          <w:rPr>
            <w:webHidden/>
          </w:rPr>
          <w:fldChar w:fldCharType="separate"/>
        </w:r>
        <w:r>
          <w:rPr>
            <w:webHidden/>
          </w:rPr>
          <w:t>29</w:t>
        </w:r>
        <w:r>
          <w:rPr>
            <w:webHidden/>
          </w:rPr>
          <w:fldChar w:fldCharType="end"/>
        </w:r>
      </w:hyperlink>
    </w:p>
    <w:p w14:paraId="44B704FF" w14:textId="4C90D725"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6" w:history="1">
        <w:r w:rsidRPr="002E23B8">
          <w:rPr>
            <w:rStyle w:val="Hyperlink"/>
            <w:rFonts w:ascii="Arial" w:hAnsi="Arial" w:cs="Arial"/>
            <w:i/>
            <w:iCs/>
          </w:rPr>
          <w:t>Table : 3.3V/ISO_5V Converter Line Regulation Test</w:t>
        </w:r>
        <w:r>
          <w:rPr>
            <w:webHidden/>
          </w:rPr>
          <w:tab/>
        </w:r>
        <w:r>
          <w:rPr>
            <w:webHidden/>
          </w:rPr>
          <w:fldChar w:fldCharType="begin"/>
        </w:r>
        <w:r>
          <w:rPr>
            <w:webHidden/>
          </w:rPr>
          <w:instrText xml:space="preserve"> PAGEREF _Toc196765976 \h </w:instrText>
        </w:r>
        <w:r>
          <w:rPr>
            <w:webHidden/>
          </w:rPr>
        </w:r>
        <w:r>
          <w:rPr>
            <w:webHidden/>
          </w:rPr>
          <w:fldChar w:fldCharType="separate"/>
        </w:r>
        <w:r>
          <w:rPr>
            <w:webHidden/>
          </w:rPr>
          <w:t>29</w:t>
        </w:r>
        <w:r>
          <w:rPr>
            <w:webHidden/>
          </w:rPr>
          <w:fldChar w:fldCharType="end"/>
        </w:r>
      </w:hyperlink>
    </w:p>
    <w:p w14:paraId="3C477318" w14:textId="7EC8A685"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7" w:history="1">
        <w:r w:rsidRPr="002E23B8">
          <w:rPr>
            <w:rStyle w:val="Hyperlink"/>
            <w:rFonts w:ascii="Arial" w:hAnsi="Arial" w:cs="Arial"/>
            <w:i/>
            <w:iCs/>
          </w:rPr>
          <w:t>Table : 15V/ISO_15V Converter Load Regulation Test</w:t>
        </w:r>
        <w:r>
          <w:rPr>
            <w:webHidden/>
          </w:rPr>
          <w:tab/>
        </w:r>
        <w:r>
          <w:rPr>
            <w:webHidden/>
          </w:rPr>
          <w:fldChar w:fldCharType="begin"/>
        </w:r>
        <w:r>
          <w:rPr>
            <w:webHidden/>
          </w:rPr>
          <w:instrText xml:space="preserve"> PAGEREF _Toc196765977 \h </w:instrText>
        </w:r>
        <w:r>
          <w:rPr>
            <w:webHidden/>
          </w:rPr>
        </w:r>
        <w:r>
          <w:rPr>
            <w:webHidden/>
          </w:rPr>
          <w:fldChar w:fldCharType="separate"/>
        </w:r>
        <w:r>
          <w:rPr>
            <w:webHidden/>
          </w:rPr>
          <w:t>30</w:t>
        </w:r>
        <w:r>
          <w:rPr>
            <w:webHidden/>
          </w:rPr>
          <w:fldChar w:fldCharType="end"/>
        </w:r>
      </w:hyperlink>
    </w:p>
    <w:p w14:paraId="1C172C00" w14:textId="5D7D8263" w:rsidR="00F70366" w:rsidRDefault="00F70366">
      <w:pPr>
        <w:pStyle w:val="TableofFigures"/>
        <w:rPr>
          <w:rFonts w:asciiTheme="minorHAnsi" w:eastAsiaTheme="minorEastAsia" w:hAnsiTheme="minorHAnsi" w:cstheme="minorBidi"/>
          <w:b w:val="0"/>
          <w:kern w:val="2"/>
          <w:sz w:val="24"/>
          <w:lang w:eastAsia="ja-JP"/>
          <w14:ligatures w14:val="standardContextual"/>
        </w:rPr>
      </w:pPr>
      <w:hyperlink w:anchor="_Toc196765978" w:history="1">
        <w:r w:rsidRPr="002E23B8">
          <w:rPr>
            <w:rStyle w:val="Hyperlink"/>
            <w:rFonts w:ascii="Arial" w:hAnsi="Arial" w:cs="Arial"/>
            <w:i/>
            <w:iCs/>
          </w:rPr>
          <w:t>Table : 15V/ISO_15V Converter Line Regulation Test</w:t>
        </w:r>
        <w:r>
          <w:rPr>
            <w:webHidden/>
          </w:rPr>
          <w:tab/>
        </w:r>
        <w:r>
          <w:rPr>
            <w:webHidden/>
          </w:rPr>
          <w:fldChar w:fldCharType="begin"/>
        </w:r>
        <w:r>
          <w:rPr>
            <w:webHidden/>
          </w:rPr>
          <w:instrText xml:space="preserve"> PAGEREF _Toc196765978 \h </w:instrText>
        </w:r>
        <w:r>
          <w:rPr>
            <w:webHidden/>
          </w:rPr>
        </w:r>
        <w:r>
          <w:rPr>
            <w:webHidden/>
          </w:rPr>
          <w:fldChar w:fldCharType="separate"/>
        </w:r>
        <w:r>
          <w:rPr>
            <w:webHidden/>
          </w:rPr>
          <w:t>31</w:t>
        </w:r>
        <w:r>
          <w:rPr>
            <w:webHidden/>
          </w:rPr>
          <w:fldChar w:fldCharType="end"/>
        </w:r>
      </w:hyperlink>
    </w:p>
    <w:p w14:paraId="6908D0CA" w14:textId="3FFFAC08" w:rsidR="00CC1A19" w:rsidRPr="00B90CD6" w:rsidRDefault="00CC1A19" w:rsidP="00767DAB">
      <w:pPr>
        <w:pStyle w:val="TOCHeading"/>
        <w:tabs>
          <w:tab w:val="clear" w:pos="882"/>
        </w:tabs>
        <w:spacing w:before="0"/>
        <w:ind w:left="360"/>
        <w:rPr>
          <w:rFonts w:ascii="Arial" w:hAnsi="Arial" w:cs="Arial"/>
        </w:rPr>
      </w:pPr>
      <w:r w:rsidRPr="00631BDE">
        <w:rPr>
          <w:rFonts w:ascii="Arial" w:hAnsi="Arial" w:cs="Arial"/>
        </w:rPr>
        <w:fldChar w:fldCharType="end"/>
      </w:r>
      <w:r w:rsidR="4BF8DA13" w:rsidRPr="00B90CD6">
        <w:rPr>
          <w:rFonts w:ascii="Arial" w:hAnsi="Arial" w:cs="Arial"/>
        </w:rPr>
        <w:t xml:space="preserve"> </w:t>
      </w:r>
    </w:p>
    <w:p w14:paraId="123ED537" w14:textId="77777777" w:rsidR="00CC1A19" w:rsidRPr="00B90CD6" w:rsidRDefault="00CC1A19" w:rsidP="00767DAB">
      <w:pPr>
        <w:spacing w:line="276" w:lineRule="auto"/>
        <w:rPr>
          <w:rFonts w:ascii="Arial" w:hAnsi="Arial" w:cs="Arial"/>
          <w:sz w:val="28"/>
          <w:szCs w:val="28"/>
        </w:rPr>
      </w:pPr>
      <w:r w:rsidRPr="00B90CD6">
        <w:rPr>
          <w:rFonts w:ascii="Arial" w:hAnsi="Arial" w:cs="Arial"/>
        </w:rPr>
        <w:br w:type="page"/>
      </w:r>
    </w:p>
    <w:p w14:paraId="02EF906E" w14:textId="06CB64F7" w:rsidR="00CC1A19" w:rsidRPr="00B90CD6" w:rsidRDefault="4BF8DA13" w:rsidP="00767DAB">
      <w:pPr>
        <w:pStyle w:val="TOCHeading"/>
        <w:tabs>
          <w:tab w:val="clear" w:pos="882"/>
        </w:tabs>
        <w:spacing w:before="0"/>
        <w:rPr>
          <w:rFonts w:ascii="Arial" w:hAnsi="Arial" w:cs="Arial"/>
        </w:rPr>
      </w:pPr>
      <w:bookmarkStart w:id="5" w:name="_Toc356386013"/>
      <w:bookmarkStart w:id="6" w:name="_Toc178027381"/>
      <w:bookmarkStart w:id="7" w:name="_Toc196770604"/>
      <w:r w:rsidRPr="00B90CD6">
        <w:rPr>
          <w:rFonts w:ascii="Arial" w:hAnsi="Arial" w:cs="Arial"/>
        </w:rPr>
        <w:t>List of Figures</w:t>
      </w:r>
      <w:bookmarkEnd w:id="5"/>
      <w:bookmarkEnd w:id="6"/>
      <w:bookmarkEnd w:id="7"/>
    </w:p>
    <w:bookmarkStart w:id="8" w:name="_Hlt196759311"/>
    <w:bookmarkStart w:id="9" w:name="_Hlt196759312"/>
    <w:bookmarkStart w:id="10" w:name="_Hlt196759317"/>
    <w:bookmarkStart w:id="11" w:name="_Toc178027382"/>
    <w:bookmarkEnd w:id="0"/>
    <w:p w14:paraId="1A781559" w14:textId="67ACEF91" w:rsidR="001732CE" w:rsidRDefault="3E161C36">
      <w:pPr>
        <w:pStyle w:val="TableofFigures"/>
        <w:rPr>
          <w:rFonts w:asciiTheme="minorHAnsi" w:eastAsiaTheme="minorEastAsia" w:hAnsiTheme="minorHAnsi" w:cstheme="minorBidi"/>
          <w:b w:val="0"/>
          <w:kern w:val="2"/>
          <w:sz w:val="24"/>
          <w14:ligatures w14:val="standardContextual"/>
        </w:rPr>
      </w:pPr>
      <w:r w:rsidRPr="00B90CD6">
        <w:rPr>
          <w:rFonts w:ascii="Arial" w:hAnsi="Arial" w:cs="Arial"/>
          <w:sz w:val="24"/>
        </w:rPr>
        <w:fldChar w:fldCharType="begin"/>
      </w:r>
      <w:bookmarkEnd w:id="8"/>
      <w:bookmarkEnd w:id="9"/>
      <w:bookmarkEnd w:id="10"/>
      <w:r w:rsidR="00CC1A19" w:rsidRPr="00B90CD6">
        <w:rPr>
          <w:rFonts w:ascii="Arial" w:hAnsi="Arial" w:cs="Arial"/>
          <w:sz w:val="24"/>
        </w:rPr>
        <w:instrText xml:space="preserve"> TOC \h \z \c "Figure" </w:instrText>
      </w:r>
      <w:r w:rsidRPr="00B90CD6">
        <w:rPr>
          <w:rFonts w:ascii="Arial" w:hAnsi="Arial" w:cs="Arial"/>
          <w:sz w:val="24"/>
        </w:rPr>
        <w:fldChar w:fldCharType="separate"/>
      </w:r>
      <w:hyperlink w:anchor="_Toc196770555" w:history="1">
        <w:r w:rsidR="001732CE" w:rsidRPr="008C478D">
          <w:rPr>
            <w:rStyle w:val="Hyperlink"/>
            <w:rFonts w:ascii="Arial" w:eastAsia="Arial" w:hAnsi="Arial" w:cs="Arial"/>
            <w:i/>
            <w:iCs/>
          </w:rPr>
          <w:t xml:space="preserve">Figure </w:t>
        </w:r>
        <w:r w:rsidR="001732CE" w:rsidRPr="008C478D">
          <w:rPr>
            <w:rStyle w:val="Hyperlink"/>
            <w:rFonts w:ascii="Arial" w:hAnsi="Arial" w:cs="Arial"/>
            <w:i/>
            <w:iCs/>
          </w:rPr>
          <w:t>1</w:t>
        </w:r>
        <w:r w:rsidR="001732CE" w:rsidRPr="008C478D">
          <w:rPr>
            <w:rStyle w:val="Hyperlink"/>
            <w:rFonts w:ascii="Arial" w:eastAsia="Arial" w:hAnsi="Arial" w:cs="Arial"/>
            <w:i/>
            <w:iCs/>
          </w:rPr>
          <w:t>: Power to Digital Schematic</w:t>
        </w:r>
        <w:r w:rsidR="001732CE">
          <w:rPr>
            <w:webHidden/>
          </w:rPr>
          <w:tab/>
        </w:r>
        <w:r w:rsidR="001732CE">
          <w:rPr>
            <w:webHidden/>
          </w:rPr>
          <w:fldChar w:fldCharType="begin"/>
        </w:r>
        <w:r w:rsidR="001732CE">
          <w:rPr>
            <w:webHidden/>
          </w:rPr>
          <w:instrText xml:space="preserve"> PAGEREF _Toc196770555 \h </w:instrText>
        </w:r>
        <w:r w:rsidR="001732CE">
          <w:rPr>
            <w:webHidden/>
          </w:rPr>
        </w:r>
        <w:r w:rsidR="001732CE">
          <w:rPr>
            <w:webHidden/>
          </w:rPr>
          <w:fldChar w:fldCharType="separate"/>
        </w:r>
        <w:r w:rsidR="005A75FE">
          <w:rPr>
            <w:webHidden/>
          </w:rPr>
          <w:t>3</w:t>
        </w:r>
        <w:r w:rsidR="001732CE">
          <w:rPr>
            <w:webHidden/>
          </w:rPr>
          <w:fldChar w:fldCharType="end"/>
        </w:r>
      </w:hyperlink>
    </w:p>
    <w:p w14:paraId="0BD7B8BF" w14:textId="29D1EF2D"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56" w:history="1">
        <w:r w:rsidRPr="008C478D">
          <w:rPr>
            <w:rStyle w:val="Hyperlink"/>
            <w:rFonts w:ascii="Arial" w:eastAsia="Arial" w:hAnsi="Arial" w:cs="Arial"/>
            <w:i/>
            <w:iCs/>
          </w:rPr>
          <w:t xml:space="preserve">Figure </w:t>
        </w:r>
        <w:r w:rsidRPr="008C478D">
          <w:rPr>
            <w:rStyle w:val="Hyperlink"/>
            <w:rFonts w:ascii="Arial" w:hAnsi="Arial" w:cs="Arial"/>
            <w:i/>
            <w:iCs/>
          </w:rPr>
          <w:t>2</w:t>
        </w:r>
        <w:r w:rsidRPr="008C478D">
          <w:rPr>
            <w:rStyle w:val="Hyperlink"/>
            <w:rFonts w:ascii="Arial" w:eastAsia="Arial" w:hAnsi="Arial" w:cs="Arial"/>
            <w:i/>
            <w:iCs/>
          </w:rPr>
          <w:t>: Digital to Power Schematic</w:t>
        </w:r>
        <w:r>
          <w:rPr>
            <w:webHidden/>
          </w:rPr>
          <w:tab/>
        </w:r>
        <w:r>
          <w:rPr>
            <w:webHidden/>
          </w:rPr>
          <w:fldChar w:fldCharType="begin"/>
        </w:r>
        <w:r>
          <w:rPr>
            <w:webHidden/>
          </w:rPr>
          <w:instrText xml:space="preserve"> PAGEREF _Toc196770556 \h </w:instrText>
        </w:r>
        <w:r>
          <w:rPr>
            <w:webHidden/>
          </w:rPr>
        </w:r>
        <w:r>
          <w:rPr>
            <w:webHidden/>
          </w:rPr>
          <w:fldChar w:fldCharType="separate"/>
        </w:r>
        <w:r w:rsidR="005A75FE">
          <w:rPr>
            <w:webHidden/>
          </w:rPr>
          <w:t>3</w:t>
        </w:r>
        <w:r>
          <w:rPr>
            <w:webHidden/>
          </w:rPr>
          <w:fldChar w:fldCharType="end"/>
        </w:r>
      </w:hyperlink>
    </w:p>
    <w:p w14:paraId="6DD740D0" w14:textId="72954FB2"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57" w:history="1">
        <w:r w:rsidRPr="008C478D">
          <w:rPr>
            <w:rStyle w:val="Hyperlink"/>
            <w:rFonts w:ascii="Arial" w:eastAsia="Arial" w:hAnsi="Arial" w:cs="Arial"/>
            <w:i/>
            <w:iCs/>
          </w:rPr>
          <w:t xml:space="preserve">Figure </w:t>
        </w:r>
        <w:r w:rsidRPr="008C478D">
          <w:rPr>
            <w:rStyle w:val="Hyperlink"/>
            <w:rFonts w:ascii="Arial" w:hAnsi="Arial" w:cs="Arial"/>
            <w:i/>
            <w:iCs/>
          </w:rPr>
          <w:t>3</w:t>
        </w:r>
        <w:r w:rsidRPr="008C478D">
          <w:rPr>
            <w:rStyle w:val="Hyperlink"/>
            <w:rFonts w:ascii="Arial" w:eastAsia="Arial" w:hAnsi="Arial" w:cs="Arial"/>
            <w:i/>
            <w:iCs/>
          </w:rPr>
          <w:t>: Power to Digital Portion of PCB</w:t>
        </w:r>
        <w:r>
          <w:rPr>
            <w:webHidden/>
          </w:rPr>
          <w:tab/>
        </w:r>
        <w:r>
          <w:rPr>
            <w:webHidden/>
          </w:rPr>
          <w:fldChar w:fldCharType="begin"/>
        </w:r>
        <w:r>
          <w:rPr>
            <w:webHidden/>
          </w:rPr>
          <w:instrText xml:space="preserve"> PAGEREF _Toc196770557 \h </w:instrText>
        </w:r>
        <w:r>
          <w:rPr>
            <w:webHidden/>
          </w:rPr>
        </w:r>
        <w:r>
          <w:rPr>
            <w:webHidden/>
          </w:rPr>
          <w:fldChar w:fldCharType="separate"/>
        </w:r>
        <w:r w:rsidR="005A75FE">
          <w:rPr>
            <w:webHidden/>
          </w:rPr>
          <w:t>4</w:t>
        </w:r>
        <w:r>
          <w:rPr>
            <w:webHidden/>
          </w:rPr>
          <w:fldChar w:fldCharType="end"/>
        </w:r>
      </w:hyperlink>
    </w:p>
    <w:p w14:paraId="75DE6C10" w14:textId="2110FE8A"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58" w:history="1">
        <w:r w:rsidRPr="008C478D">
          <w:rPr>
            <w:rStyle w:val="Hyperlink"/>
            <w:rFonts w:ascii="Arial" w:eastAsia="Arial" w:hAnsi="Arial" w:cs="Arial"/>
            <w:i/>
            <w:iCs/>
          </w:rPr>
          <w:t xml:space="preserve">Figure </w:t>
        </w:r>
        <w:r w:rsidRPr="008C478D">
          <w:rPr>
            <w:rStyle w:val="Hyperlink"/>
            <w:rFonts w:ascii="Arial" w:hAnsi="Arial" w:cs="Arial"/>
            <w:i/>
            <w:iCs/>
          </w:rPr>
          <w:t>4</w:t>
        </w:r>
        <w:r w:rsidRPr="008C478D">
          <w:rPr>
            <w:rStyle w:val="Hyperlink"/>
            <w:rFonts w:ascii="Arial" w:eastAsia="Arial" w:hAnsi="Arial" w:cs="Arial"/>
            <w:i/>
            <w:iCs/>
          </w:rPr>
          <w:t>: Digital to Power Portion of PCB</w:t>
        </w:r>
        <w:r>
          <w:rPr>
            <w:webHidden/>
          </w:rPr>
          <w:tab/>
        </w:r>
        <w:r>
          <w:rPr>
            <w:webHidden/>
          </w:rPr>
          <w:fldChar w:fldCharType="begin"/>
        </w:r>
        <w:r>
          <w:rPr>
            <w:webHidden/>
          </w:rPr>
          <w:instrText xml:space="preserve"> PAGEREF _Toc196770558 \h </w:instrText>
        </w:r>
        <w:r>
          <w:rPr>
            <w:webHidden/>
          </w:rPr>
        </w:r>
        <w:r>
          <w:rPr>
            <w:webHidden/>
          </w:rPr>
          <w:fldChar w:fldCharType="separate"/>
        </w:r>
        <w:r w:rsidR="005A75FE">
          <w:rPr>
            <w:webHidden/>
          </w:rPr>
          <w:t>4</w:t>
        </w:r>
        <w:r>
          <w:rPr>
            <w:webHidden/>
          </w:rPr>
          <w:fldChar w:fldCharType="end"/>
        </w:r>
      </w:hyperlink>
    </w:p>
    <w:p w14:paraId="70E48F6E" w14:textId="6344699C"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59" w:history="1">
        <w:r w:rsidRPr="008C478D">
          <w:rPr>
            <w:rStyle w:val="Hyperlink"/>
            <w:rFonts w:ascii="Arial" w:eastAsia="Arial" w:hAnsi="Arial" w:cs="Arial"/>
            <w:i/>
            <w:iCs/>
          </w:rPr>
          <w:t xml:space="preserve">Figure </w:t>
        </w:r>
        <w:r w:rsidRPr="008C478D">
          <w:rPr>
            <w:rStyle w:val="Hyperlink"/>
            <w:rFonts w:ascii="Arial" w:hAnsi="Arial" w:cs="Arial"/>
            <w:i/>
            <w:iCs/>
          </w:rPr>
          <w:t>5</w:t>
        </w:r>
        <w:r w:rsidRPr="008C478D">
          <w:rPr>
            <w:rStyle w:val="Hyperlink"/>
            <w:rFonts w:ascii="Arial" w:eastAsia="Arial" w:hAnsi="Arial" w:cs="Arial"/>
          </w:rPr>
          <w:t xml:space="preserve">: </w:t>
        </w:r>
        <w:r w:rsidRPr="008C478D">
          <w:rPr>
            <w:rStyle w:val="Hyperlink"/>
            <w:rFonts w:ascii="Arial" w:eastAsia="Arial" w:hAnsi="Arial" w:cs="Arial"/>
            <w:i/>
            <w:iCs/>
          </w:rPr>
          <w:t>Cut Traces and External Wires to Fix Op-Amps</w:t>
        </w:r>
        <w:r>
          <w:rPr>
            <w:webHidden/>
          </w:rPr>
          <w:tab/>
        </w:r>
        <w:r>
          <w:rPr>
            <w:webHidden/>
          </w:rPr>
          <w:fldChar w:fldCharType="begin"/>
        </w:r>
        <w:r>
          <w:rPr>
            <w:webHidden/>
          </w:rPr>
          <w:instrText xml:space="preserve"> PAGEREF _Toc196770559 \h </w:instrText>
        </w:r>
        <w:r>
          <w:rPr>
            <w:webHidden/>
          </w:rPr>
        </w:r>
        <w:r>
          <w:rPr>
            <w:webHidden/>
          </w:rPr>
          <w:fldChar w:fldCharType="separate"/>
        </w:r>
        <w:r w:rsidR="005A75FE">
          <w:rPr>
            <w:webHidden/>
          </w:rPr>
          <w:t>5</w:t>
        </w:r>
        <w:r>
          <w:rPr>
            <w:webHidden/>
          </w:rPr>
          <w:fldChar w:fldCharType="end"/>
        </w:r>
      </w:hyperlink>
    </w:p>
    <w:p w14:paraId="0B5F6547" w14:textId="003E02D6"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0" w:history="1">
        <w:r w:rsidRPr="008C478D">
          <w:rPr>
            <w:rStyle w:val="Hyperlink"/>
            <w:rFonts w:ascii="Arial" w:eastAsia="Arial" w:hAnsi="Arial" w:cs="Arial"/>
            <w:i/>
            <w:iCs/>
          </w:rPr>
          <w:t xml:space="preserve">Figure </w:t>
        </w:r>
        <w:r w:rsidRPr="008C478D">
          <w:rPr>
            <w:rStyle w:val="Hyperlink"/>
            <w:rFonts w:ascii="Arial" w:hAnsi="Arial" w:cs="Arial"/>
            <w:i/>
            <w:iCs/>
          </w:rPr>
          <w:t>6</w:t>
        </w:r>
        <w:r w:rsidRPr="008C478D">
          <w:rPr>
            <w:rStyle w:val="Hyperlink"/>
            <w:rFonts w:ascii="Arial" w:eastAsia="Arial" w:hAnsi="Arial" w:cs="Arial"/>
            <w:i/>
            <w:iCs/>
          </w:rPr>
          <w:t>: PWM input – Before Isolation</w:t>
        </w:r>
        <w:r>
          <w:rPr>
            <w:webHidden/>
          </w:rPr>
          <w:tab/>
        </w:r>
        <w:r>
          <w:rPr>
            <w:webHidden/>
          </w:rPr>
          <w:fldChar w:fldCharType="begin"/>
        </w:r>
        <w:r>
          <w:rPr>
            <w:webHidden/>
          </w:rPr>
          <w:instrText xml:space="preserve"> PAGEREF _Toc196770560 \h </w:instrText>
        </w:r>
        <w:r>
          <w:rPr>
            <w:webHidden/>
          </w:rPr>
        </w:r>
        <w:r>
          <w:rPr>
            <w:webHidden/>
          </w:rPr>
          <w:fldChar w:fldCharType="separate"/>
        </w:r>
        <w:r w:rsidR="005A75FE">
          <w:rPr>
            <w:webHidden/>
          </w:rPr>
          <w:t>6</w:t>
        </w:r>
        <w:r>
          <w:rPr>
            <w:webHidden/>
          </w:rPr>
          <w:fldChar w:fldCharType="end"/>
        </w:r>
      </w:hyperlink>
    </w:p>
    <w:p w14:paraId="65BD0113" w14:textId="072AEEA8"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1" w:history="1">
        <w:r w:rsidRPr="008C478D">
          <w:rPr>
            <w:rStyle w:val="Hyperlink"/>
            <w:rFonts w:ascii="Arial" w:eastAsia="Arial" w:hAnsi="Arial" w:cs="Arial"/>
            <w:i/>
            <w:iCs/>
          </w:rPr>
          <w:t xml:space="preserve">Figure </w:t>
        </w:r>
        <w:r w:rsidRPr="008C478D">
          <w:rPr>
            <w:rStyle w:val="Hyperlink"/>
            <w:rFonts w:ascii="Arial" w:hAnsi="Arial" w:cs="Arial"/>
            <w:i/>
            <w:iCs/>
          </w:rPr>
          <w:t>7</w:t>
        </w:r>
        <w:r w:rsidRPr="008C478D">
          <w:rPr>
            <w:rStyle w:val="Hyperlink"/>
            <w:rFonts w:ascii="Arial" w:eastAsia="Arial" w:hAnsi="Arial" w:cs="Arial"/>
            <w:i/>
            <w:iCs/>
          </w:rPr>
          <w:t>: PWM Output – After Isolation</w:t>
        </w:r>
        <w:r>
          <w:rPr>
            <w:webHidden/>
          </w:rPr>
          <w:tab/>
        </w:r>
        <w:r>
          <w:rPr>
            <w:webHidden/>
          </w:rPr>
          <w:fldChar w:fldCharType="begin"/>
        </w:r>
        <w:r>
          <w:rPr>
            <w:webHidden/>
          </w:rPr>
          <w:instrText xml:space="preserve"> PAGEREF _Toc196770561 \h </w:instrText>
        </w:r>
        <w:r>
          <w:rPr>
            <w:webHidden/>
          </w:rPr>
        </w:r>
        <w:r>
          <w:rPr>
            <w:webHidden/>
          </w:rPr>
          <w:fldChar w:fldCharType="separate"/>
        </w:r>
        <w:r w:rsidR="005A75FE">
          <w:rPr>
            <w:webHidden/>
          </w:rPr>
          <w:t>7</w:t>
        </w:r>
        <w:r>
          <w:rPr>
            <w:webHidden/>
          </w:rPr>
          <w:fldChar w:fldCharType="end"/>
        </w:r>
      </w:hyperlink>
    </w:p>
    <w:p w14:paraId="1EDF1D28" w14:textId="01FD5703"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2" w:history="1">
        <w:r w:rsidRPr="008C478D">
          <w:rPr>
            <w:rStyle w:val="Hyperlink"/>
            <w:rFonts w:ascii="Arial" w:eastAsia="Arial" w:hAnsi="Arial" w:cs="Arial"/>
            <w:i/>
            <w:iCs/>
          </w:rPr>
          <w:t xml:space="preserve">Figure </w:t>
        </w:r>
        <w:r w:rsidRPr="008C478D">
          <w:rPr>
            <w:rStyle w:val="Hyperlink"/>
            <w:rFonts w:ascii="Arial" w:hAnsi="Arial" w:cs="Arial"/>
            <w:i/>
            <w:iCs/>
          </w:rPr>
          <w:t>8</w:t>
        </w:r>
        <w:r w:rsidRPr="008C478D">
          <w:rPr>
            <w:rStyle w:val="Hyperlink"/>
            <w:rFonts w:ascii="Arial" w:eastAsia="Arial" w:hAnsi="Arial" w:cs="Arial"/>
            <w:i/>
            <w:iCs/>
          </w:rPr>
          <w:t>: Relay Isolation Input Button On (3.4V)</w:t>
        </w:r>
        <w:r>
          <w:rPr>
            <w:webHidden/>
          </w:rPr>
          <w:tab/>
        </w:r>
        <w:r>
          <w:rPr>
            <w:webHidden/>
          </w:rPr>
          <w:fldChar w:fldCharType="begin"/>
        </w:r>
        <w:r>
          <w:rPr>
            <w:webHidden/>
          </w:rPr>
          <w:instrText xml:space="preserve"> PAGEREF _Toc196770562 \h </w:instrText>
        </w:r>
        <w:r>
          <w:rPr>
            <w:webHidden/>
          </w:rPr>
        </w:r>
        <w:r>
          <w:rPr>
            <w:webHidden/>
          </w:rPr>
          <w:fldChar w:fldCharType="separate"/>
        </w:r>
        <w:r w:rsidR="005A75FE">
          <w:rPr>
            <w:webHidden/>
          </w:rPr>
          <w:t>9</w:t>
        </w:r>
        <w:r>
          <w:rPr>
            <w:webHidden/>
          </w:rPr>
          <w:fldChar w:fldCharType="end"/>
        </w:r>
      </w:hyperlink>
    </w:p>
    <w:p w14:paraId="706E468B" w14:textId="41E16CF5"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3" w:history="1">
        <w:r w:rsidRPr="008C478D">
          <w:rPr>
            <w:rStyle w:val="Hyperlink"/>
            <w:rFonts w:ascii="Arial" w:eastAsia="Arial" w:hAnsi="Arial" w:cs="Arial"/>
            <w:i/>
            <w:iCs/>
          </w:rPr>
          <w:t xml:space="preserve">Figure </w:t>
        </w:r>
        <w:r w:rsidRPr="008C478D">
          <w:rPr>
            <w:rStyle w:val="Hyperlink"/>
            <w:rFonts w:ascii="Arial" w:hAnsi="Arial" w:cs="Arial"/>
            <w:i/>
            <w:iCs/>
          </w:rPr>
          <w:t>9</w:t>
        </w:r>
        <w:r w:rsidRPr="008C478D">
          <w:rPr>
            <w:rStyle w:val="Hyperlink"/>
            <w:rFonts w:ascii="Arial" w:eastAsia="Arial" w:hAnsi="Arial" w:cs="Arial"/>
            <w:i/>
            <w:iCs/>
          </w:rPr>
          <w:t>: Relay Isolation Output Button On (5.8V)</w:t>
        </w:r>
        <w:r>
          <w:rPr>
            <w:webHidden/>
          </w:rPr>
          <w:tab/>
        </w:r>
        <w:r>
          <w:rPr>
            <w:webHidden/>
          </w:rPr>
          <w:fldChar w:fldCharType="begin"/>
        </w:r>
        <w:r>
          <w:rPr>
            <w:webHidden/>
          </w:rPr>
          <w:instrText xml:space="preserve"> PAGEREF _Toc196770563 \h </w:instrText>
        </w:r>
        <w:r>
          <w:rPr>
            <w:webHidden/>
          </w:rPr>
        </w:r>
        <w:r>
          <w:rPr>
            <w:webHidden/>
          </w:rPr>
          <w:fldChar w:fldCharType="separate"/>
        </w:r>
        <w:r w:rsidR="005A75FE">
          <w:rPr>
            <w:webHidden/>
          </w:rPr>
          <w:t>9</w:t>
        </w:r>
        <w:r>
          <w:rPr>
            <w:webHidden/>
          </w:rPr>
          <w:fldChar w:fldCharType="end"/>
        </w:r>
      </w:hyperlink>
    </w:p>
    <w:p w14:paraId="5195397B" w14:textId="2609EE44"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4" w:history="1">
        <w:r w:rsidRPr="008C478D">
          <w:rPr>
            <w:rStyle w:val="Hyperlink"/>
            <w:rFonts w:ascii="Arial" w:eastAsia="Arial" w:hAnsi="Arial" w:cs="Arial"/>
            <w:i/>
            <w:iCs/>
          </w:rPr>
          <w:t xml:space="preserve">Figure </w:t>
        </w:r>
        <w:r w:rsidRPr="008C478D">
          <w:rPr>
            <w:rStyle w:val="Hyperlink"/>
            <w:rFonts w:ascii="Arial" w:hAnsi="Arial" w:cs="Arial"/>
            <w:i/>
            <w:iCs/>
          </w:rPr>
          <w:t>10</w:t>
        </w:r>
        <w:r w:rsidRPr="008C478D">
          <w:rPr>
            <w:rStyle w:val="Hyperlink"/>
            <w:rFonts w:ascii="Arial" w:eastAsia="Arial" w:hAnsi="Arial" w:cs="Arial"/>
            <w:i/>
            <w:iCs/>
          </w:rPr>
          <w:t>: Relay Isolation Output Button Off (~0V)</w:t>
        </w:r>
        <w:r>
          <w:rPr>
            <w:webHidden/>
          </w:rPr>
          <w:tab/>
        </w:r>
        <w:r>
          <w:rPr>
            <w:webHidden/>
          </w:rPr>
          <w:fldChar w:fldCharType="begin"/>
        </w:r>
        <w:r>
          <w:rPr>
            <w:webHidden/>
          </w:rPr>
          <w:instrText xml:space="preserve"> PAGEREF _Toc196770564 \h </w:instrText>
        </w:r>
        <w:r>
          <w:rPr>
            <w:webHidden/>
          </w:rPr>
        </w:r>
        <w:r>
          <w:rPr>
            <w:webHidden/>
          </w:rPr>
          <w:fldChar w:fldCharType="separate"/>
        </w:r>
        <w:r w:rsidR="005A75FE">
          <w:rPr>
            <w:webHidden/>
          </w:rPr>
          <w:t>10</w:t>
        </w:r>
        <w:r>
          <w:rPr>
            <w:webHidden/>
          </w:rPr>
          <w:fldChar w:fldCharType="end"/>
        </w:r>
      </w:hyperlink>
    </w:p>
    <w:p w14:paraId="64CB0E9B" w14:textId="0041ECFF" w:rsidR="001732CE" w:rsidRDefault="001732CE">
      <w:pPr>
        <w:pStyle w:val="TableofFigures"/>
        <w:tabs>
          <w:tab w:val="left" w:pos="1200"/>
        </w:tabs>
        <w:rPr>
          <w:rFonts w:asciiTheme="minorHAnsi" w:eastAsiaTheme="minorEastAsia" w:hAnsiTheme="minorHAnsi" w:cstheme="minorBidi"/>
          <w:b w:val="0"/>
          <w:kern w:val="2"/>
          <w:sz w:val="24"/>
          <w14:ligatures w14:val="standardContextual"/>
        </w:rPr>
      </w:pPr>
      <w:hyperlink w:anchor="_Toc196770565" w:history="1">
        <w:r w:rsidRPr="008C478D">
          <w:rPr>
            <w:rStyle w:val="Hyperlink"/>
            <w:rFonts w:ascii="Arial" w:eastAsia="Arial" w:hAnsi="Arial" w:cs="Arial"/>
            <w:i/>
            <w:iCs/>
          </w:rPr>
          <w:t xml:space="preserve">Figure </w:t>
        </w:r>
        <w:r w:rsidRPr="008C478D">
          <w:rPr>
            <w:rStyle w:val="Hyperlink"/>
            <w:rFonts w:ascii="Arial" w:hAnsi="Arial" w:cs="Arial"/>
            <w:i/>
            <w:iCs/>
          </w:rPr>
          <w:t>11</w:t>
        </w:r>
        <w:r w:rsidRPr="008C478D">
          <w:rPr>
            <w:rStyle w:val="Hyperlink"/>
            <w:rFonts w:ascii="Arial" w:eastAsia="Arial" w:hAnsi="Arial" w:cs="Arial"/>
            <w:i/>
            <w:iCs/>
          </w:rPr>
          <w:t>: 15V Supply Voltage Showing No Drop</w:t>
        </w:r>
        <w:r>
          <w:rPr>
            <w:webHidden/>
          </w:rPr>
          <w:tab/>
        </w:r>
        <w:r>
          <w:rPr>
            <w:webHidden/>
          </w:rPr>
          <w:fldChar w:fldCharType="begin"/>
        </w:r>
        <w:r>
          <w:rPr>
            <w:webHidden/>
          </w:rPr>
          <w:instrText xml:space="preserve"> PAGEREF _Toc196770565 \h </w:instrText>
        </w:r>
        <w:r>
          <w:rPr>
            <w:webHidden/>
          </w:rPr>
        </w:r>
        <w:r>
          <w:rPr>
            <w:webHidden/>
          </w:rPr>
          <w:fldChar w:fldCharType="separate"/>
        </w:r>
        <w:r w:rsidR="005A75FE">
          <w:rPr>
            <w:webHidden/>
          </w:rPr>
          <w:t>11</w:t>
        </w:r>
        <w:r>
          <w:rPr>
            <w:webHidden/>
          </w:rPr>
          <w:fldChar w:fldCharType="end"/>
        </w:r>
      </w:hyperlink>
    </w:p>
    <w:p w14:paraId="5CFC31DD" w14:textId="35BC1823"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6" w:history="1">
        <w:r w:rsidRPr="008C478D">
          <w:rPr>
            <w:rStyle w:val="Hyperlink"/>
            <w:rFonts w:ascii="Arial" w:hAnsi="Arial" w:cs="Arial"/>
            <w:i/>
          </w:rPr>
          <w:t>Figure 12: MCU Block Diagram</w:t>
        </w:r>
        <w:r>
          <w:rPr>
            <w:webHidden/>
          </w:rPr>
          <w:tab/>
        </w:r>
        <w:r>
          <w:rPr>
            <w:webHidden/>
          </w:rPr>
          <w:fldChar w:fldCharType="begin"/>
        </w:r>
        <w:r>
          <w:rPr>
            <w:webHidden/>
          </w:rPr>
          <w:instrText xml:space="preserve"> PAGEREF _Toc196770566 \h </w:instrText>
        </w:r>
        <w:r>
          <w:rPr>
            <w:webHidden/>
          </w:rPr>
        </w:r>
        <w:r>
          <w:rPr>
            <w:webHidden/>
          </w:rPr>
          <w:fldChar w:fldCharType="separate"/>
        </w:r>
        <w:r w:rsidR="005A75FE">
          <w:rPr>
            <w:webHidden/>
          </w:rPr>
          <w:t>14</w:t>
        </w:r>
        <w:r>
          <w:rPr>
            <w:webHidden/>
          </w:rPr>
          <w:fldChar w:fldCharType="end"/>
        </w:r>
      </w:hyperlink>
    </w:p>
    <w:p w14:paraId="5211D828" w14:textId="13D9EBB9"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7" w:history="1">
        <w:r w:rsidRPr="008C478D">
          <w:rPr>
            <w:rStyle w:val="Hyperlink"/>
            <w:rFonts w:ascii="Arial" w:hAnsi="Arial" w:cs="Arial"/>
            <w:i/>
          </w:rPr>
          <w:t>Figure 13: MCU subsystem schematic</w:t>
        </w:r>
        <w:r>
          <w:rPr>
            <w:webHidden/>
          </w:rPr>
          <w:tab/>
        </w:r>
        <w:r>
          <w:rPr>
            <w:webHidden/>
          </w:rPr>
          <w:fldChar w:fldCharType="begin"/>
        </w:r>
        <w:r>
          <w:rPr>
            <w:webHidden/>
          </w:rPr>
          <w:instrText xml:space="preserve"> PAGEREF _Toc196770567 \h </w:instrText>
        </w:r>
        <w:r>
          <w:rPr>
            <w:webHidden/>
          </w:rPr>
        </w:r>
        <w:r>
          <w:rPr>
            <w:webHidden/>
          </w:rPr>
          <w:fldChar w:fldCharType="separate"/>
        </w:r>
        <w:r w:rsidR="005A75FE">
          <w:rPr>
            <w:webHidden/>
          </w:rPr>
          <w:t>15</w:t>
        </w:r>
        <w:r>
          <w:rPr>
            <w:webHidden/>
          </w:rPr>
          <w:fldChar w:fldCharType="end"/>
        </w:r>
      </w:hyperlink>
    </w:p>
    <w:p w14:paraId="119E4D74" w14:textId="71D30E06"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8" w:history="1">
        <w:r w:rsidRPr="008C478D">
          <w:rPr>
            <w:rStyle w:val="Hyperlink"/>
            <w:rFonts w:ascii="Arial" w:hAnsi="Arial" w:cs="Arial"/>
            <w:i/>
          </w:rPr>
          <w:t>Figure 14: Power On LED (red)</w:t>
        </w:r>
        <w:r>
          <w:rPr>
            <w:webHidden/>
          </w:rPr>
          <w:tab/>
        </w:r>
        <w:r>
          <w:rPr>
            <w:webHidden/>
          </w:rPr>
          <w:fldChar w:fldCharType="begin"/>
        </w:r>
        <w:r>
          <w:rPr>
            <w:webHidden/>
          </w:rPr>
          <w:instrText xml:space="preserve"> PAGEREF _Toc196770568 \h </w:instrText>
        </w:r>
        <w:r>
          <w:rPr>
            <w:webHidden/>
          </w:rPr>
        </w:r>
        <w:r>
          <w:rPr>
            <w:webHidden/>
          </w:rPr>
          <w:fldChar w:fldCharType="separate"/>
        </w:r>
        <w:r w:rsidR="005A75FE">
          <w:rPr>
            <w:webHidden/>
          </w:rPr>
          <w:t>18</w:t>
        </w:r>
        <w:r>
          <w:rPr>
            <w:webHidden/>
          </w:rPr>
          <w:fldChar w:fldCharType="end"/>
        </w:r>
      </w:hyperlink>
    </w:p>
    <w:p w14:paraId="010E033B" w14:textId="0F5EDB84"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69" w:history="1">
        <w:r w:rsidRPr="008C478D">
          <w:rPr>
            <w:rStyle w:val="Hyperlink"/>
            <w:rFonts w:ascii="Arial" w:hAnsi="Arial" w:cs="Arial"/>
            <w:i/>
          </w:rPr>
          <w:t>Figure 15: Motor On LED (blue)</w:t>
        </w:r>
        <w:r>
          <w:rPr>
            <w:webHidden/>
          </w:rPr>
          <w:tab/>
        </w:r>
        <w:r>
          <w:rPr>
            <w:webHidden/>
          </w:rPr>
          <w:fldChar w:fldCharType="begin"/>
        </w:r>
        <w:r>
          <w:rPr>
            <w:webHidden/>
          </w:rPr>
          <w:instrText xml:space="preserve"> PAGEREF _Toc196770569 \h </w:instrText>
        </w:r>
        <w:r>
          <w:rPr>
            <w:webHidden/>
          </w:rPr>
        </w:r>
        <w:r>
          <w:rPr>
            <w:webHidden/>
          </w:rPr>
          <w:fldChar w:fldCharType="separate"/>
        </w:r>
        <w:r w:rsidR="005A75FE">
          <w:rPr>
            <w:webHidden/>
          </w:rPr>
          <w:t>18</w:t>
        </w:r>
        <w:r>
          <w:rPr>
            <w:webHidden/>
          </w:rPr>
          <w:fldChar w:fldCharType="end"/>
        </w:r>
      </w:hyperlink>
    </w:p>
    <w:p w14:paraId="119EA8BB" w14:textId="002328B9"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0" w:history="1">
        <w:r w:rsidRPr="008C478D">
          <w:rPr>
            <w:rStyle w:val="Hyperlink"/>
            <w:rFonts w:ascii="Arial" w:hAnsi="Arial" w:cs="Arial"/>
            <w:i/>
          </w:rPr>
          <w:t>Figure 16: MCU toggling motor on/off LED voltage (Off)</w:t>
        </w:r>
        <w:r>
          <w:rPr>
            <w:webHidden/>
          </w:rPr>
          <w:tab/>
        </w:r>
        <w:r>
          <w:rPr>
            <w:webHidden/>
          </w:rPr>
          <w:fldChar w:fldCharType="begin"/>
        </w:r>
        <w:r>
          <w:rPr>
            <w:webHidden/>
          </w:rPr>
          <w:instrText xml:space="preserve"> PAGEREF _Toc196770570 \h </w:instrText>
        </w:r>
        <w:r>
          <w:rPr>
            <w:webHidden/>
          </w:rPr>
        </w:r>
        <w:r>
          <w:rPr>
            <w:webHidden/>
          </w:rPr>
          <w:fldChar w:fldCharType="separate"/>
        </w:r>
        <w:r w:rsidR="005A75FE">
          <w:rPr>
            <w:webHidden/>
          </w:rPr>
          <w:t>19</w:t>
        </w:r>
        <w:r>
          <w:rPr>
            <w:webHidden/>
          </w:rPr>
          <w:fldChar w:fldCharType="end"/>
        </w:r>
      </w:hyperlink>
    </w:p>
    <w:p w14:paraId="0EBBCD8D" w14:textId="435449F4"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1" w:history="1">
        <w:r w:rsidRPr="008C478D">
          <w:rPr>
            <w:rStyle w:val="Hyperlink"/>
            <w:rFonts w:ascii="Arial" w:hAnsi="Arial" w:cs="Arial"/>
            <w:i/>
          </w:rPr>
          <w:t>Figure 17: MCU toggling motor on/off LED voltage (On)</w:t>
        </w:r>
        <w:r>
          <w:rPr>
            <w:webHidden/>
          </w:rPr>
          <w:tab/>
        </w:r>
        <w:r>
          <w:rPr>
            <w:webHidden/>
          </w:rPr>
          <w:fldChar w:fldCharType="begin"/>
        </w:r>
        <w:r>
          <w:rPr>
            <w:webHidden/>
          </w:rPr>
          <w:instrText xml:space="preserve"> PAGEREF _Toc196770571 \h </w:instrText>
        </w:r>
        <w:r>
          <w:rPr>
            <w:webHidden/>
          </w:rPr>
        </w:r>
        <w:r>
          <w:rPr>
            <w:webHidden/>
          </w:rPr>
          <w:fldChar w:fldCharType="separate"/>
        </w:r>
        <w:r w:rsidR="005A75FE">
          <w:rPr>
            <w:webHidden/>
          </w:rPr>
          <w:t>19</w:t>
        </w:r>
        <w:r>
          <w:rPr>
            <w:webHidden/>
          </w:rPr>
          <w:fldChar w:fldCharType="end"/>
        </w:r>
      </w:hyperlink>
    </w:p>
    <w:p w14:paraId="55C9615E" w14:textId="313134E4"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2" w:history="1">
        <w:r w:rsidRPr="008C478D">
          <w:rPr>
            <w:rStyle w:val="Hyperlink"/>
            <w:rFonts w:ascii="Arial" w:hAnsi="Arial" w:cs="Arial"/>
            <w:i/>
          </w:rPr>
          <w:t>Figure 18: MCU toggling system on/off LED voltage (On)</w:t>
        </w:r>
        <w:r>
          <w:rPr>
            <w:webHidden/>
          </w:rPr>
          <w:tab/>
        </w:r>
        <w:r>
          <w:rPr>
            <w:webHidden/>
          </w:rPr>
          <w:fldChar w:fldCharType="begin"/>
        </w:r>
        <w:r>
          <w:rPr>
            <w:webHidden/>
          </w:rPr>
          <w:instrText xml:space="preserve"> PAGEREF _Toc196770572 \h </w:instrText>
        </w:r>
        <w:r>
          <w:rPr>
            <w:webHidden/>
          </w:rPr>
        </w:r>
        <w:r>
          <w:rPr>
            <w:webHidden/>
          </w:rPr>
          <w:fldChar w:fldCharType="separate"/>
        </w:r>
        <w:r w:rsidR="005A75FE">
          <w:rPr>
            <w:webHidden/>
          </w:rPr>
          <w:t>20</w:t>
        </w:r>
        <w:r>
          <w:rPr>
            <w:webHidden/>
          </w:rPr>
          <w:fldChar w:fldCharType="end"/>
        </w:r>
      </w:hyperlink>
    </w:p>
    <w:p w14:paraId="29A92BC1" w14:textId="626AAC43"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3" w:history="1">
        <w:r w:rsidRPr="008C478D">
          <w:rPr>
            <w:rStyle w:val="Hyperlink"/>
            <w:rFonts w:ascii="Arial" w:hAnsi="Arial" w:cs="Arial"/>
            <w:i/>
          </w:rPr>
          <w:t>Figure 19: MCU toggling motor on/off LED voltage (Off)</w:t>
        </w:r>
        <w:r>
          <w:rPr>
            <w:webHidden/>
          </w:rPr>
          <w:tab/>
        </w:r>
        <w:r>
          <w:rPr>
            <w:webHidden/>
          </w:rPr>
          <w:fldChar w:fldCharType="begin"/>
        </w:r>
        <w:r>
          <w:rPr>
            <w:webHidden/>
          </w:rPr>
          <w:instrText xml:space="preserve"> PAGEREF _Toc196770573 \h </w:instrText>
        </w:r>
        <w:r>
          <w:rPr>
            <w:webHidden/>
          </w:rPr>
        </w:r>
        <w:r>
          <w:rPr>
            <w:webHidden/>
          </w:rPr>
          <w:fldChar w:fldCharType="separate"/>
        </w:r>
        <w:r w:rsidR="005A75FE">
          <w:rPr>
            <w:webHidden/>
          </w:rPr>
          <w:t>20</w:t>
        </w:r>
        <w:r>
          <w:rPr>
            <w:webHidden/>
          </w:rPr>
          <w:fldChar w:fldCharType="end"/>
        </w:r>
      </w:hyperlink>
    </w:p>
    <w:p w14:paraId="5A0049C1" w14:textId="27FF04A7"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4" w:history="1">
        <w:r w:rsidRPr="008C478D">
          <w:rPr>
            <w:rStyle w:val="Hyperlink"/>
            <w:rFonts w:ascii="Arial" w:hAnsi="Arial" w:cs="Arial"/>
            <w:i/>
          </w:rPr>
          <w:t>Figure 20: Three high and three low PWMs with knob signal</w:t>
        </w:r>
        <w:r>
          <w:rPr>
            <w:webHidden/>
          </w:rPr>
          <w:tab/>
        </w:r>
        <w:r>
          <w:rPr>
            <w:webHidden/>
          </w:rPr>
          <w:fldChar w:fldCharType="begin"/>
        </w:r>
        <w:r>
          <w:rPr>
            <w:webHidden/>
          </w:rPr>
          <w:instrText xml:space="preserve"> PAGEREF _Toc196770574 \h </w:instrText>
        </w:r>
        <w:r>
          <w:rPr>
            <w:webHidden/>
          </w:rPr>
        </w:r>
        <w:r>
          <w:rPr>
            <w:webHidden/>
          </w:rPr>
          <w:fldChar w:fldCharType="separate"/>
        </w:r>
        <w:r w:rsidR="005A75FE">
          <w:rPr>
            <w:webHidden/>
          </w:rPr>
          <w:t>21</w:t>
        </w:r>
        <w:r>
          <w:rPr>
            <w:webHidden/>
          </w:rPr>
          <w:fldChar w:fldCharType="end"/>
        </w:r>
      </w:hyperlink>
    </w:p>
    <w:p w14:paraId="581A4542" w14:textId="11B8F03E"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5" w:history="1">
        <w:r w:rsidRPr="008C478D">
          <w:rPr>
            <w:rStyle w:val="Hyperlink"/>
            <w:rFonts w:ascii="Arial" w:hAnsi="Arial" w:cs="Arial"/>
            <w:i/>
          </w:rPr>
          <w:t>Figure 21: Knob position and corresponding voltage level</w:t>
        </w:r>
        <w:r>
          <w:rPr>
            <w:webHidden/>
          </w:rPr>
          <w:tab/>
        </w:r>
        <w:r>
          <w:rPr>
            <w:webHidden/>
          </w:rPr>
          <w:fldChar w:fldCharType="begin"/>
        </w:r>
        <w:r>
          <w:rPr>
            <w:webHidden/>
          </w:rPr>
          <w:instrText xml:space="preserve"> PAGEREF _Toc196770575 \h </w:instrText>
        </w:r>
        <w:r>
          <w:rPr>
            <w:webHidden/>
          </w:rPr>
        </w:r>
        <w:r>
          <w:rPr>
            <w:webHidden/>
          </w:rPr>
          <w:fldChar w:fldCharType="separate"/>
        </w:r>
        <w:r w:rsidR="005A75FE">
          <w:rPr>
            <w:webHidden/>
          </w:rPr>
          <w:t>22</w:t>
        </w:r>
        <w:r>
          <w:rPr>
            <w:webHidden/>
          </w:rPr>
          <w:fldChar w:fldCharType="end"/>
        </w:r>
      </w:hyperlink>
    </w:p>
    <w:p w14:paraId="02DFCE25" w14:textId="7E8371E7"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6" w:history="1">
        <w:r w:rsidRPr="008C478D">
          <w:rPr>
            <w:rStyle w:val="Hyperlink"/>
            <w:rFonts w:ascii="Arial" w:hAnsi="Arial" w:cs="Arial"/>
            <w:i/>
          </w:rPr>
          <w:t>Figure 22: Knob effect on PWM signals</w:t>
        </w:r>
        <w:r>
          <w:rPr>
            <w:webHidden/>
          </w:rPr>
          <w:tab/>
        </w:r>
        <w:r>
          <w:rPr>
            <w:webHidden/>
          </w:rPr>
          <w:fldChar w:fldCharType="begin"/>
        </w:r>
        <w:r>
          <w:rPr>
            <w:webHidden/>
          </w:rPr>
          <w:instrText xml:space="preserve"> PAGEREF _Toc196770576 \h </w:instrText>
        </w:r>
        <w:r>
          <w:rPr>
            <w:webHidden/>
          </w:rPr>
        </w:r>
        <w:r>
          <w:rPr>
            <w:webHidden/>
          </w:rPr>
          <w:fldChar w:fldCharType="separate"/>
        </w:r>
        <w:r w:rsidR="005A75FE">
          <w:rPr>
            <w:webHidden/>
          </w:rPr>
          <w:t>22</w:t>
        </w:r>
        <w:r>
          <w:rPr>
            <w:webHidden/>
          </w:rPr>
          <w:fldChar w:fldCharType="end"/>
        </w:r>
      </w:hyperlink>
    </w:p>
    <w:p w14:paraId="5EF41AC3" w14:textId="7CFA007F"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7" w:history="1">
        <w:r w:rsidRPr="008C478D">
          <w:rPr>
            <w:rStyle w:val="Hyperlink"/>
            <w:rFonts w:ascii="Arial" w:hAnsi="Arial" w:cs="Arial"/>
            <w:i/>
            <w:iCs/>
          </w:rPr>
          <w:t>Figure 23: Rectifier Schematic</w:t>
        </w:r>
        <w:r>
          <w:rPr>
            <w:webHidden/>
          </w:rPr>
          <w:tab/>
        </w:r>
        <w:r>
          <w:rPr>
            <w:webHidden/>
          </w:rPr>
          <w:fldChar w:fldCharType="begin"/>
        </w:r>
        <w:r>
          <w:rPr>
            <w:webHidden/>
          </w:rPr>
          <w:instrText xml:space="preserve"> PAGEREF _Toc196770577 \h </w:instrText>
        </w:r>
        <w:r>
          <w:rPr>
            <w:webHidden/>
          </w:rPr>
        </w:r>
        <w:r>
          <w:rPr>
            <w:webHidden/>
          </w:rPr>
          <w:fldChar w:fldCharType="separate"/>
        </w:r>
        <w:r w:rsidR="005A75FE">
          <w:rPr>
            <w:webHidden/>
          </w:rPr>
          <w:t>23</w:t>
        </w:r>
        <w:r>
          <w:rPr>
            <w:webHidden/>
          </w:rPr>
          <w:fldChar w:fldCharType="end"/>
        </w:r>
      </w:hyperlink>
    </w:p>
    <w:p w14:paraId="55B382F5" w14:textId="3DFCAAC5"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8" w:history="1">
        <w:r w:rsidRPr="008C478D">
          <w:rPr>
            <w:rStyle w:val="Hyperlink"/>
            <w:rFonts w:ascii="Arial" w:hAnsi="Arial" w:cs="Arial"/>
            <w:i/>
            <w:iCs/>
          </w:rPr>
          <w:t>Figure 24: DC Link Schematic</w:t>
        </w:r>
        <w:r>
          <w:rPr>
            <w:webHidden/>
          </w:rPr>
          <w:tab/>
        </w:r>
        <w:r>
          <w:rPr>
            <w:webHidden/>
          </w:rPr>
          <w:fldChar w:fldCharType="begin"/>
        </w:r>
        <w:r>
          <w:rPr>
            <w:webHidden/>
          </w:rPr>
          <w:instrText xml:space="preserve"> PAGEREF _Toc196770578 \h </w:instrText>
        </w:r>
        <w:r>
          <w:rPr>
            <w:webHidden/>
          </w:rPr>
        </w:r>
        <w:r>
          <w:rPr>
            <w:webHidden/>
          </w:rPr>
          <w:fldChar w:fldCharType="separate"/>
        </w:r>
        <w:r w:rsidR="005A75FE">
          <w:rPr>
            <w:webHidden/>
          </w:rPr>
          <w:t>24</w:t>
        </w:r>
        <w:r>
          <w:rPr>
            <w:webHidden/>
          </w:rPr>
          <w:fldChar w:fldCharType="end"/>
        </w:r>
      </w:hyperlink>
    </w:p>
    <w:p w14:paraId="62B3D2DC" w14:textId="662ACC15"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79" w:history="1">
        <w:r w:rsidRPr="008C478D">
          <w:rPr>
            <w:rStyle w:val="Hyperlink"/>
            <w:rFonts w:ascii="Arial" w:hAnsi="Arial" w:cs="Arial"/>
            <w:i/>
            <w:iCs/>
          </w:rPr>
          <w:t>Figure 25: Rectifier and DC Link Circuit</w:t>
        </w:r>
        <w:r>
          <w:rPr>
            <w:webHidden/>
          </w:rPr>
          <w:tab/>
        </w:r>
        <w:r>
          <w:rPr>
            <w:webHidden/>
          </w:rPr>
          <w:fldChar w:fldCharType="begin"/>
        </w:r>
        <w:r>
          <w:rPr>
            <w:webHidden/>
          </w:rPr>
          <w:instrText xml:space="preserve"> PAGEREF _Toc196770579 \h </w:instrText>
        </w:r>
        <w:r>
          <w:rPr>
            <w:webHidden/>
          </w:rPr>
        </w:r>
        <w:r>
          <w:rPr>
            <w:webHidden/>
          </w:rPr>
          <w:fldChar w:fldCharType="separate"/>
        </w:r>
        <w:r w:rsidR="005A75FE">
          <w:rPr>
            <w:webHidden/>
          </w:rPr>
          <w:t>25</w:t>
        </w:r>
        <w:r>
          <w:rPr>
            <w:webHidden/>
          </w:rPr>
          <w:fldChar w:fldCharType="end"/>
        </w:r>
      </w:hyperlink>
    </w:p>
    <w:p w14:paraId="27AD244E" w14:textId="610A1FE0"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0" w:history="1">
        <w:r w:rsidRPr="008C478D">
          <w:rPr>
            <w:rStyle w:val="Hyperlink"/>
            <w:rFonts w:ascii="Arial" w:hAnsi="Arial" w:cs="Arial"/>
            <w:i/>
            <w:iCs/>
          </w:rPr>
          <w:t>Figure 26: Input Phase A and Phase B</w:t>
        </w:r>
        <w:r>
          <w:rPr>
            <w:webHidden/>
          </w:rPr>
          <w:tab/>
        </w:r>
        <w:r>
          <w:rPr>
            <w:webHidden/>
          </w:rPr>
          <w:fldChar w:fldCharType="begin"/>
        </w:r>
        <w:r>
          <w:rPr>
            <w:webHidden/>
          </w:rPr>
          <w:instrText xml:space="preserve"> PAGEREF _Toc196770580 \h </w:instrText>
        </w:r>
        <w:r>
          <w:rPr>
            <w:webHidden/>
          </w:rPr>
        </w:r>
        <w:r>
          <w:rPr>
            <w:webHidden/>
          </w:rPr>
          <w:fldChar w:fldCharType="separate"/>
        </w:r>
        <w:r w:rsidR="005A75FE">
          <w:rPr>
            <w:webHidden/>
          </w:rPr>
          <w:t>25</w:t>
        </w:r>
        <w:r>
          <w:rPr>
            <w:webHidden/>
          </w:rPr>
          <w:fldChar w:fldCharType="end"/>
        </w:r>
      </w:hyperlink>
    </w:p>
    <w:p w14:paraId="38568AC5" w14:textId="3A6EC4D7"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1" w:history="1">
        <w:r w:rsidRPr="008C478D">
          <w:rPr>
            <w:rStyle w:val="Hyperlink"/>
            <w:rFonts w:ascii="Arial" w:hAnsi="Arial" w:cs="Arial"/>
            <w:i/>
            <w:iCs/>
          </w:rPr>
          <w:t>Figure 27: Input Phase C</w:t>
        </w:r>
        <w:r>
          <w:rPr>
            <w:webHidden/>
          </w:rPr>
          <w:tab/>
        </w:r>
        <w:r>
          <w:rPr>
            <w:webHidden/>
          </w:rPr>
          <w:fldChar w:fldCharType="begin"/>
        </w:r>
        <w:r>
          <w:rPr>
            <w:webHidden/>
          </w:rPr>
          <w:instrText xml:space="preserve"> PAGEREF _Toc196770581 \h </w:instrText>
        </w:r>
        <w:r>
          <w:rPr>
            <w:webHidden/>
          </w:rPr>
        </w:r>
        <w:r>
          <w:rPr>
            <w:webHidden/>
          </w:rPr>
          <w:fldChar w:fldCharType="separate"/>
        </w:r>
        <w:r w:rsidR="005A75FE">
          <w:rPr>
            <w:webHidden/>
          </w:rPr>
          <w:t>26</w:t>
        </w:r>
        <w:r>
          <w:rPr>
            <w:webHidden/>
          </w:rPr>
          <w:fldChar w:fldCharType="end"/>
        </w:r>
      </w:hyperlink>
    </w:p>
    <w:p w14:paraId="6B167783" w14:textId="536D27BC"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2" w:history="1">
        <w:r w:rsidRPr="008C478D">
          <w:rPr>
            <w:rStyle w:val="Hyperlink"/>
            <w:rFonts w:ascii="Arial" w:hAnsi="Arial" w:cs="Arial"/>
            <w:i/>
            <w:iCs/>
          </w:rPr>
          <w:t>Figure 28: Input Phase A, Phase B, Phase C; Output DC</w:t>
        </w:r>
        <w:r>
          <w:rPr>
            <w:webHidden/>
          </w:rPr>
          <w:tab/>
        </w:r>
        <w:r>
          <w:rPr>
            <w:webHidden/>
          </w:rPr>
          <w:fldChar w:fldCharType="begin"/>
        </w:r>
        <w:r>
          <w:rPr>
            <w:webHidden/>
          </w:rPr>
          <w:instrText xml:space="preserve"> PAGEREF _Toc196770582 \h </w:instrText>
        </w:r>
        <w:r>
          <w:rPr>
            <w:webHidden/>
          </w:rPr>
        </w:r>
        <w:r>
          <w:rPr>
            <w:webHidden/>
          </w:rPr>
          <w:fldChar w:fldCharType="separate"/>
        </w:r>
        <w:r w:rsidR="005A75FE">
          <w:rPr>
            <w:webHidden/>
          </w:rPr>
          <w:t>27</w:t>
        </w:r>
        <w:r>
          <w:rPr>
            <w:webHidden/>
          </w:rPr>
          <w:fldChar w:fldCharType="end"/>
        </w:r>
      </w:hyperlink>
    </w:p>
    <w:p w14:paraId="57F3D586" w14:textId="49E4889C"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3" w:history="1">
        <w:r w:rsidRPr="008C478D">
          <w:rPr>
            <w:rStyle w:val="Hyperlink"/>
            <w:rFonts w:ascii="Arial" w:hAnsi="Arial" w:cs="Arial"/>
            <w:i/>
            <w:iCs/>
          </w:rPr>
          <w:t xml:space="preserve">Figure </w:t>
        </w:r>
        <w:r w:rsidRPr="008C478D">
          <w:rPr>
            <w:rStyle w:val="Hyperlink"/>
            <w:rFonts w:ascii="Arial" w:hAnsi="Arial" w:cs="Arial"/>
            <w:i/>
          </w:rPr>
          <w:t>29</w:t>
        </w:r>
        <w:r w:rsidRPr="008C478D">
          <w:rPr>
            <w:rStyle w:val="Hyperlink"/>
            <w:rFonts w:ascii="Arial" w:hAnsi="Arial" w:cs="Arial"/>
            <w:i/>
            <w:iCs/>
          </w:rPr>
          <w:t>: Power Control Output</w:t>
        </w:r>
        <w:r>
          <w:rPr>
            <w:webHidden/>
          </w:rPr>
          <w:tab/>
        </w:r>
        <w:r>
          <w:rPr>
            <w:webHidden/>
          </w:rPr>
          <w:fldChar w:fldCharType="begin"/>
        </w:r>
        <w:r>
          <w:rPr>
            <w:webHidden/>
          </w:rPr>
          <w:instrText xml:space="preserve"> PAGEREF _Toc196770583 \h </w:instrText>
        </w:r>
        <w:r>
          <w:rPr>
            <w:webHidden/>
          </w:rPr>
        </w:r>
        <w:r>
          <w:rPr>
            <w:webHidden/>
          </w:rPr>
          <w:fldChar w:fldCharType="separate"/>
        </w:r>
        <w:r w:rsidR="005A75FE">
          <w:rPr>
            <w:webHidden/>
          </w:rPr>
          <w:t>28</w:t>
        </w:r>
        <w:r>
          <w:rPr>
            <w:webHidden/>
          </w:rPr>
          <w:fldChar w:fldCharType="end"/>
        </w:r>
      </w:hyperlink>
    </w:p>
    <w:p w14:paraId="4053561D" w14:textId="0380C8F0"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4" w:history="1">
        <w:r w:rsidRPr="008C478D">
          <w:rPr>
            <w:rStyle w:val="Hyperlink"/>
            <w:rFonts w:ascii="Arial" w:hAnsi="Arial" w:cs="Arial"/>
            <w:i/>
            <w:iCs/>
          </w:rPr>
          <w:t>Figure 30: 3.3V/ISO_5V Converter Schematic</w:t>
        </w:r>
        <w:r>
          <w:rPr>
            <w:webHidden/>
          </w:rPr>
          <w:tab/>
        </w:r>
        <w:r>
          <w:rPr>
            <w:webHidden/>
          </w:rPr>
          <w:fldChar w:fldCharType="begin"/>
        </w:r>
        <w:r>
          <w:rPr>
            <w:webHidden/>
          </w:rPr>
          <w:instrText xml:space="preserve"> PAGEREF _Toc196770584 \h </w:instrText>
        </w:r>
        <w:r>
          <w:rPr>
            <w:webHidden/>
          </w:rPr>
        </w:r>
        <w:r>
          <w:rPr>
            <w:webHidden/>
          </w:rPr>
          <w:fldChar w:fldCharType="separate"/>
        </w:r>
        <w:r w:rsidR="005A75FE">
          <w:rPr>
            <w:webHidden/>
          </w:rPr>
          <w:t>28</w:t>
        </w:r>
        <w:r>
          <w:rPr>
            <w:webHidden/>
          </w:rPr>
          <w:fldChar w:fldCharType="end"/>
        </w:r>
      </w:hyperlink>
    </w:p>
    <w:p w14:paraId="581B679B" w14:textId="2BE57653"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5" w:history="1">
        <w:r w:rsidRPr="008C478D">
          <w:rPr>
            <w:rStyle w:val="Hyperlink"/>
            <w:rFonts w:ascii="Arial" w:hAnsi="Arial" w:cs="Arial"/>
            <w:i/>
            <w:iCs/>
          </w:rPr>
          <w:t>Figure 31: 15V/ISO_15V Converter Schematic</w:t>
        </w:r>
        <w:r>
          <w:rPr>
            <w:webHidden/>
          </w:rPr>
          <w:tab/>
        </w:r>
        <w:r>
          <w:rPr>
            <w:webHidden/>
          </w:rPr>
          <w:fldChar w:fldCharType="begin"/>
        </w:r>
        <w:r>
          <w:rPr>
            <w:webHidden/>
          </w:rPr>
          <w:instrText xml:space="preserve"> PAGEREF _Toc196770585 \h </w:instrText>
        </w:r>
        <w:r>
          <w:rPr>
            <w:webHidden/>
          </w:rPr>
        </w:r>
        <w:r>
          <w:rPr>
            <w:webHidden/>
          </w:rPr>
          <w:fldChar w:fldCharType="separate"/>
        </w:r>
        <w:r w:rsidR="005A75FE">
          <w:rPr>
            <w:webHidden/>
          </w:rPr>
          <w:t>30</w:t>
        </w:r>
        <w:r>
          <w:rPr>
            <w:webHidden/>
          </w:rPr>
          <w:fldChar w:fldCharType="end"/>
        </w:r>
      </w:hyperlink>
    </w:p>
    <w:p w14:paraId="2E6293AE" w14:textId="6E4F1418"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6" w:history="1">
        <w:r w:rsidRPr="008C478D">
          <w:rPr>
            <w:rStyle w:val="Hyperlink"/>
            <w:rFonts w:ascii="Arial" w:hAnsi="Arial" w:cs="Arial"/>
            <w:i/>
            <w:iCs/>
          </w:rPr>
          <w:t>Figure 32: Relay Schematic</w:t>
        </w:r>
        <w:r>
          <w:rPr>
            <w:webHidden/>
          </w:rPr>
          <w:tab/>
        </w:r>
        <w:r>
          <w:rPr>
            <w:webHidden/>
          </w:rPr>
          <w:fldChar w:fldCharType="begin"/>
        </w:r>
        <w:r>
          <w:rPr>
            <w:webHidden/>
          </w:rPr>
          <w:instrText xml:space="preserve"> PAGEREF _Toc196770586 \h </w:instrText>
        </w:r>
        <w:r>
          <w:rPr>
            <w:webHidden/>
          </w:rPr>
        </w:r>
        <w:r>
          <w:rPr>
            <w:webHidden/>
          </w:rPr>
          <w:fldChar w:fldCharType="separate"/>
        </w:r>
        <w:r w:rsidR="005A75FE">
          <w:rPr>
            <w:webHidden/>
          </w:rPr>
          <w:t>32</w:t>
        </w:r>
        <w:r>
          <w:rPr>
            <w:webHidden/>
          </w:rPr>
          <w:fldChar w:fldCharType="end"/>
        </w:r>
      </w:hyperlink>
    </w:p>
    <w:p w14:paraId="16C8430B" w14:textId="3F4ECEF8"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7" w:history="1">
        <w:r w:rsidRPr="008C478D">
          <w:rPr>
            <w:rStyle w:val="Hyperlink"/>
            <w:rFonts w:ascii="Arial" w:hAnsi="Arial" w:cs="Arial"/>
            <w:i/>
            <w:iCs/>
          </w:rPr>
          <w:t>Figure 33: Relay On-State</w:t>
        </w:r>
        <w:r>
          <w:rPr>
            <w:webHidden/>
          </w:rPr>
          <w:tab/>
        </w:r>
        <w:r>
          <w:rPr>
            <w:webHidden/>
          </w:rPr>
          <w:fldChar w:fldCharType="begin"/>
        </w:r>
        <w:r>
          <w:rPr>
            <w:webHidden/>
          </w:rPr>
          <w:instrText xml:space="preserve"> PAGEREF _Toc196770587 \h </w:instrText>
        </w:r>
        <w:r>
          <w:rPr>
            <w:webHidden/>
          </w:rPr>
        </w:r>
        <w:r>
          <w:rPr>
            <w:webHidden/>
          </w:rPr>
          <w:fldChar w:fldCharType="separate"/>
        </w:r>
        <w:r w:rsidR="005A75FE">
          <w:rPr>
            <w:webHidden/>
          </w:rPr>
          <w:t>33</w:t>
        </w:r>
        <w:r>
          <w:rPr>
            <w:webHidden/>
          </w:rPr>
          <w:fldChar w:fldCharType="end"/>
        </w:r>
      </w:hyperlink>
    </w:p>
    <w:p w14:paraId="1BC0C5C1" w14:textId="6DF50C30"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8" w:history="1">
        <w:r w:rsidRPr="008C478D">
          <w:rPr>
            <w:rStyle w:val="Hyperlink"/>
            <w:rFonts w:ascii="Arial" w:hAnsi="Arial" w:cs="Arial"/>
            <w:i/>
            <w:iCs/>
          </w:rPr>
          <w:t>Figure 34: Relay Off-State</w:t>
        </w:r>
        <w:r>
          <w:rPr>
            <w:webHidden/>
          </w:rPr>
          <w:tab/>
        </w:r>
        <w:r>
          <w:rPr>
            <w:webHidden/>
          </w:rPr>
          <w:fldChar w:fldCharType="begin"/>
        </w:r>
        <w:r>
          <w:rPr>
            <w:webHidden/>
          </w:rPr>
          <w:instrText xml:space="preserve"> PAGEREF _Toc196770588 \h </w:instrText>
        </w:r>
        <w:r>
          <w:rPr>
            <w:webHidden/>
          </w:rPr>
        </w:r>
        <w:r>
          <w:rPr>
            <w:webHidden/>
          </w:rPr>
          <w:fldChar w:fldCharType="separate"/>
        </w:r>
        <w:r w:rsidR="005A75FE">
          <w:rPr>
            <w:webHidden/>
          </w:rPr>
          <w:t>33</w:t>
        </w:r>
        <w:r>
          <w:rPr>
            <w:webHidden/>
          </w:rPr>
          <w:fldChar w:fldCharType="end"/>
        </w:r>
      </w:hyperlink>
    </w:p>
    <w:p w14:paraId="4D6F3EE6" w14:textId="65A721B3" w:rsidR="001732CE" w:rsidRDefault="001732CE">
      <w:pPr>
        <w:pStyle w:val="TableofFigures"/>
        <w:rPr>
          <w:rFonts w:asciiTheme="minorHAnsi" w:eastAsiaTheme="minorEastAsia" w:hAnsiTheme="minorHAnsi" w:cstheme="minorBidi"/>
          <w:b w:val="0"/>
          <w:kern w:val="2"/>
          <w:sz w:val="24"/>
          <w14:ligatures w14:val="standardContextual"/>
        </w:rPr>
      </w:pPr>
      <w:hyperlink w:anchor="_Toc196770589" w:history="1">
        <w:r w:rsidRPr="008C478D">
          <w:rPr>
            <w:rStyle w:val="Hyperlink"/>
            <w:rFonts w:ascii="Arial" w:hAnsi="Arial" w:cs="Arial"/>
            <w:i/>
            <w:iCs/>
          </w:rPr>
          <w:t>Figure 36: Debug Print Statements (Potentiometer at 0)</w:t>
        </w:r>
        <w:r>
          <w:rPr>
            <w:webHidden/>
          </w:rPr>
          <w:tab/>
        </w:r>
        <w:r>
          <w:rPr>
            <w:webHidden/>
          </w:rPr>
          <w:fldChar w:fldCharType="begin"/>
        </w:r>
        <w:r>
          <w:rPr>
            <w:webHidden/>
          </w:rPr>
          <w:instrText xml:space="preserve"> PAGEREF _Toc196770589 \h </w:instrText>
        </w:r>
        <w:r>
          <w:rPr>
            <w:webHidden/>
          </w:rPr>
        </w:r>
        <w:r>
          <w:rPr>
            <w:webHidden/>
          </w:rPr>
          <w:fldChar w:fldCharType="separate"/>
        </w:r>
        <w:r w:rsidR="005A75FE">
          <w:rPr>
            <w:webHidden/>
          </w:rPr>
          <w:t>36</w:t>
        </w:r>
        <w:r>
          <w:rPr>
            <w:webHidden/>
          </w:rPr>
          <w:fldChar w:fldCharType="end"/>
        </w:r>
      </w:hyperlink>
    </w:p>
    <w:p w14:paraId="394FDEB1" w14:textId="3FCCE9D4" w:rsidR="3E161C36" w:rsidRPr="00B90CD6" w:rsidRDefault="3E161C36" w:rsidP="00767DAB">
      <w:pPr>
        <w:spacing w:line="276" w:lineRule="auto"/>
        <w:rPr>
          <w:rFonts w:ascii="Arial" w:hAnsi="Arial" w:cs="Arial"/>
          <w:sz w:val="24"/>
          <w:szCs w:val="24"/>
        </w:rPr>
      </w:pPr>
      <w:r w:rsidRPr="00B90CD6">
        <w:rPr>
          <w:rFonts w:ascii="Arial" w:hAnsi="Arial" w:cs="Arial"/>
          <w:sz w:val="24"/>
          <w:szCs w:val="24"/>
        </w:rPr>
        <w:fldChar w:fldCharType="end"/>
      </w:r>
    </w:p>
    <w:p w14:paraId="484626F6" w14:textId="6125CCDB" w:rsidR="00891FC5" w:rsidRPr="00B90CD6" w:rsidRDefault="00891FC5" w:rsidP="00767DAB">
      <w:pPr>
        <w:spacing w:line="276" w:lineRule="auto"/>
        <w:rPr>
          <w:rFonts w:ascii="Arial" w:hAnsi="Arial" w:cs="Arial"/>
        </w:rPr>
        <w:sectPr w:rsidR="00891FC5" w:rsidRPr="00B90CD6" w:rsidSect="00FA617B">
          <w:headerReference w:type="default" r:id="rId15"/>
          <w:footerReference w:type="default" r:id="rId16"/>
          <w:headerReference w:type="first" r:id="rId17"/>
          <w:endnotePr>
            <w:numFmt w:val="decimal"/>
          </w:endnotePr>
          <w:pgSz w:w="12240" w:h="15840" w:code="1"/>
          <w:pgMar w:top="1440" w:right="1440" w:bottom="1440" w:left="1440" w:header="720" w:footer="720" w:gutter="0"/>
          <w:pgNumType w:fmt="upperRoman" w:start="1"/>
          <w:cols w:space="720"/>
          <w:titlePg/>
          <w:docGrid w:linePitch="360"/>
        </w:sectPr>
      </w:pPr>
    </w:p>
    <w:p w14:paraId="337FBF78" w14:textId="5CF88F81" w:rsidR="00FA617B" w:rsidRPr="00B90CD6" w:rsidRDefault="761FABD3" w:rsidP="00B90CD6">
      <w:pPr>
        <w:pStyle w:val="Heading1"/>
        <w:spacing w:before="0" w:after="0"/>
        <w:rPr>
          <w:rFonts w:ascii="Arial" w:hAnsi="Arial"/>
        </w:rPr>
      </w:pPr>
      <w:bookmarkStart w:id="12" w:name="_Toc196770605"/>
      <w:r w:rsidRPr="00B90CD6">
        <w:rPr>
          <w:rFonts w:ascii="Arial" w:hAnsi="Arial"/>
        </w:rPr>
        <w:t>Introduction</w:t>
      </w:r>
      <w:bookmarkEnd w:id="11"/>
      <w:bookmarkEnd w:id="12"/>
    </w:p>
    <w:p w14:paraId="0B2B08DD" w14:textId="77777777" w:rsidR="00410C8F" w:rsidRPr="00B90CD6" w:rsidRDefault="00410C8F" w:rsidP="00B90CD6">
      <w:pPr>
        <w:spacing w:line="276" w:lineRule="auto"/>
        <w:rPr>
          <w:rFonts w:ascii="Arial" w:hAnsi="Arial" w:cs="Arial"/>
        </w:rPr>
      </w:pPr>
    </w:p>
    <w:p w14:paraId="6BD45B87" w14:textId="3D4BCB93" w:rsidR="00410C8F" w:rsidRPr="00B90CD6" w:rsidRDefault="308254C8" w:rsidP="00B90CD6">
      <w:pPr>
        <w:spacing w:line="276" w:lineRule="auto"/>
        <w:jc w:val="left"/>
        <w:rPr>
          <w:rFonts w:ascii="Arial" w:eastAsia="Arial" w:hAnsi="Arial" w:cs="Arial"/>
        </w:rPr>
      </w:pPr>
      <w:r w:rsidRPr="00B90CD6">
        <w:rPr>
          <w:rFonts w:ascii="Arial" w:hAnsi="Arial" w:cs="Arial"/>
        </w:rPr>
        <w:t xml:space="preserve">The VFD </w:t>
      </w:r>
      <w:r w:rsidR="332A592E" w:rsidRPr="00B90CD6">
        <w:rPr>
          <w:rFonts w:ascii="Arial" w:hAnsi="Arial" w:cs="Arial"/>
        </w:rPr>
        <w:t xml:space="preserve">motor controller is </w:t>
      </w:r>
      <w:r w:rsidR="25C1BEC4" w:rsidRPr="00B90CD6">
        <w:rPr>
          <w:rFonts w:ascii="Arial" w:hAnsi="Arial" w:cs="Arial"/>
        </w:rPr>
        <w:t>designed to regulate</w:t>
      </w:r>
      <w:r w:rsidR="1D9BA0FD" w:rsidRPr="00B90CD6">
        <w:rPr>
          <w:rFonts w:ascii="Arial" w:hAnsi="Arial" w:cs="Arial"/>
        </w:rPr>
        <w:t xml:space="preserve"> the speed and torque of an AC motor by </w:t>
      </w:r>
      <w:r w:rsidR="25C1BEC4" w:rsidRPr="00B90CD6">
        <w:rPr>
          <w:rFonts w:ascii="Arial" w:hAnsi="Arial" w:cs="Arial"/>
        </w:rPr>
        <w:t>adjusting</w:t>
      </w:r>
      <w:r w:rsidR="1D9BA0FD" w:rsidRPr="00B90CD6">
        <w:rPr>
          <w:rFonts w:ascii="Arial" w:hAnsi="Arial" w:cs="Arial"/>
        </w:rPr>
        <w:t xml:space="preserve"> the frequency and voltage </w:t>
      </w:r>
      <w:r w:rsidR="25C1BEC4" w:rsidRPr="00B90CD6">
        <w:rPr>
          <w:rFonts w:ascii="Arial" w:hAnsi="Arial" w:cs="Arial"/>
        </w:rPr>
        <w:t>it receives.</w:t>
      </w:r>
      <w:r w:rsidR="1D9BA0FD" w:rsidRPr="00B90CD6">
        <w:rPr>
          <w:rFonts w:ascii="Arial" w:hAnsi="Arial" w:cs="Arial"/>
        </w:rPr>
        <w:t xml:space="preserve"> This project </w:t>
      </w:r>
      <w:r w:rsidR="25C1BEC4" w:rsidRPr="00B90CD6">
        <w:rPr>
          <w:rFonts w:ascii="Arial" w:hAnsi="Arial" w:cs="Arial"/>
        </w:rPr>
        <w:t>utilizes</w:t>
      </w:r>
      <w:r w:rsidR="1D9BA0FD" w:rsidRPr="00B90CD6">
        <w:rPr>
          <w:rFonts w:ascii="Arial" w:hAnsi="Arial" w:cs="Arial"/>
        </w:rPr>
        <w:t xml:space="preserve"> three</w:t>
      </w:r>
      <w:r w:rsidR="25C1BEC4" w:rsidRPr="00B90CD6">
        <w:rPr>
          <w:rFonts w:ascii="Arial" w:hAnsi="Arial" w:cs="Arial"/>
        </w:rPr>
        <w:t>-</w:t>
      </w:r>
      <w:r w:rsidR="1D9BA0FD" w:rsidRPr="00B90CD6">
        <w:rPr>
          <w:rFonts w:ascii="Arial" w:hAnsi="Arial" w:cs="Arial"/>
        </w:rPr>
        <w:t>phase power as the input</w:t>
      </w:r>
      <w:r w:rsidR="25C1BEC4" w:rsidRPr="00B90CD6">
        <w:rPr>
          <w:rFonts w:ascii="Arial" w:hAnsi="Arial" w:cs="Arial"/>
        </w:rPr>
        <w:t>, which</w:t>
      </w:r>
      <w:r w:rsidR="1D9BA0FD" w:rsidRPr="00B90CD6">
        <w:rPr>
          <w:rFonts w:ascii="Arial" w:hAnsi="Arial" w:cs="Arial"/>
        </w:rPr>
        <w:t xml:space="preserve"> will be converted to DC and transmitted </w:t>
      </w:r>
      <w:r w:rsidR="2BED4950" w:rsidRPr="00B90CD6">
        <w:rPr>
          <w:rFonts w:ascii="Arial" w:hAnsi="Arial" w:cs="Arial"/>
        </w:rPr>
        <w:t xml:space="preserve">a microcontroller </w:t>
      </w:r>
      <w:r w:rsidR="1D9BA0FD" w:rsidRPr="00B90CD6">
        <w:rPr>
          <w:rFonts w:ascii="Arial" w:hAnsi="Arial" w:cs="Arial"/>
        </w:rPr>
        <w:t xml:space="preserve">to </w:t>
      </w:r>
      <w:r w:rsidR="25C1BEC4" w:rsidRPr="00B90CD6">
        <w:rPr>
          <w:rFonts w:ascii="Arial" w:hAnsi="Arial" w:cs="Arial"/>
        </w:rPr>
        <w:t>power the motor.</w:t>
      </w:r>
      <w:r w:rsidR="1D9BA0FD" w:rsidRPr="00B90CD6">
        <w:rPr>
          <w:rFonts w:ascii="Arial" w:hAnsi="Arial" w:cs="Arial"/>
        </w:rPr>
        <w:t xml:space="preserve"> The microcontroller </w:t>
      </w:r>
      <w:r w:rsidR="25C1BEC4" w:rsidRPr="00B90CD6">
        <w:rPr>
          <w:rFonts w:ascii="Arial" w:hAnsi="Arial" w:cs="Arial"/>
        </w:rPr>
        <w:t xml:space="preserve">will </w:t>
      </w:r>
      <w:r w:rsidR="1D9BA0FD" w:rsidRPr="00B90CD6">
        <w:rPr>
          <w:rFonts w:ascii="Arial" w:hAnsi="Arial" w:cs="Arial"/>
        </w:rPr>
        <w:t xml:space="preserve">also send </w:t>
      </w:r>
      <w:r w:rsidR="2BED4950" w:rsidRPr="00B90CD6">
        <w:rPr>
          <w:rFonts w:ascii="Arial" w:hAnsi="Arial" w:cs="Arial"/>
        </w:rPr>
        <w:t xml:space="preserve">and receive </w:t>
      </w:r>
      <w:r w:rsidR="1D9BA0FD" w:rsidRPr="00B90CD6">
        <w:rPr>
          <w:rFonts w:ascii="Arial" w:hAnsi="Arial" w:cs="Arial"/>
        </w:rPr>
        <w:t>signals</w:t>
      </w:r>
      <w:r w:rsidR="25C1BEC4" w:rsidRPr="00B90CD6">
        <w:rPr>
          <w:rFonts w:ascii="Arial" w:hAnsi="Arial" w:cs="Arial"/>
        </w:rPr>
        <w:t xml:space="preserve">, via optoelectronics, </w:t>
      </w:r>
      <w:r w:rsidR="1D9BA0FD" w:rsidRPr="00B90CD6">
        <w:rPr>
          <w:rFonts w:ascii="Arial" w:hAnsi="Arial" w:cs="Arial"/>
        </w:rPr>
        <w:t>to the DC link</w:t>
      </w:r>
      <w:r w:rsidR="25C1BEC4" w:rsidRPr="00B90CD6">
        <w:rPr>
          <w:rFonts w:ascii="Arial" w:hAnsi="Arial" w:cs="Arial"/>
        </w:rPr>
        <w:t xml:space="preserve"> to deliver the user-specified </w:t>
      </w:r>
      <w:r w:rsidR="1D9BA0FD" w:rsidRPr="00B90CD6">
        <w:rPr>
          <w:rFonts w:ascii="Arial" w:hAnsi="Arial" w:cs="Arial"/>
        </w:rPr>
        <w:t xml:space="preserve">frequency </w:t>
      </w:r>
      <w:r w:rsidR="25C1BEC4" w:rsidRPr="00B90CD6">
        <w:rPr>
          <w:rFonts w:ascii="Arial" w:hAnsi="Arial" w:cs="Arial"/>
        </w:rPr>
        <w:t>set through</w:t>
      </w:r>
      <w:r w:rsidR="1D9BA0FD" w:rsidRPr="00B90CD6">
        <w:rPr>
          <w:rFonts w:ascii="Arial" w:hAnsi="Arial" w:cs="Arial"/>
        </w:rPr>
        <w:t xml:space="preserve"> the user interface. </w:t>
      </w:r>
      <w:r w:rsidR="25C1BEC4" w:rsidRPr="00B90CD6">
        <w:rPr>
          <w:rFonts w:ascii="Arial" w:hAnsi="Arial" w:cs="Arial"/>
        </w:rPr>
        <w:t>The</w:t>
      </w:r>
      <w:r w:rsidR="1D9BA0FD" w:rsidRPr="00B90CD6">
        <w:rPr>
          <w:rFonts w:ascii="Arial" w:hAnsi="Arial" w:cs="Arial"/>
        </w:rPr>
        <w:t xml:space="preserve"> VFD </w:t>
      </w:r>
      <w:r w:rsidR="25C1BEC4" w:rsidRPr="00B90CD6">
        <w:rPr>
          <w:rFonts w:ascii="Arial" w:hAnsi="Arial" w:cs="Arial"/>
        </w:rPr>
        <w:t>is intended to enhance</w:t>
      </w:r>
      <w:r w:rsidR="1D9BA0FD" w:rsidRPr="00B90CD6">
        <w:rPr>
          <w:rFonts w:ascii="Arial" w:hAnsi="Arial" w:cs="Arial"/>
        </w:rPr>
        <w:t xml:space="preserve"> efficiency and </w:t>
      </w:r>
      <w:r w:rsidR="25C1BEC4" w:rsidRPr="00B90CD6">
        <w:rPr>
          <w:rFonts w:ascii="Arial" w:hAnsi="Arial" w:cs="Arial"/>
        </w:rPr>
        <w:t>conserve</w:t>
      </w:r>
      <w:r w:rsidR="1D9BA0FD" w:rsidRPr="00B90CD6">
        <w:rPr>
          <w:rFonts w:ascii="Arial" w:hAnsi="Arial" w:cs="Arial"/>
        </w:rPr>
        <w:t xml:space="preserve"> energy.</w:t>
      </w:r>
      <w:r w:rsidR="00BC7E12" w:rsidRPr="00B90CD6">
        <w:rPr>
          <w:rFonts w:ascii="Arial" w:hAnsi="Arial" w:cs="Arial"/>
        </w:rPr>
        <w:br w:type="page"/>
      </w:r>
    </w:p>
    <w:p w14:paraId="3EEEBF3A" w14:textId="6C5AA0B6" w:rsidR="46AFCE7D" w:rsidRPr="00B90CD6" w:rsidRDefault="16134308" w:rsidP="00B90CD6">
      <w:pPr>
        <w:pStyle w:val="Heading1"/>
        <w:spacing w:before="0" w:after="0"/>
        <w:rPr>
          <w:rFonts w:ascii="Arial" w:eastAsia="Arial" w:hAnsi="Arial"/>
        </w:rPr>
      </w:pPr>
      <w:bookmarkStart w:id="13" w:name="_Toc196770606"/>
      <w:r w:rsidRPr="00B90CD6">
        <w:rPr>
          <w:rFonts w:ascii="Arial" w:eastAsia="Arial" w:hAnsi="Arial"/>
        </w:rPr>
        <w:t>Optoelectronics Subsystem Report</w:t>
      </w:r>
      <w:bookmarkEnd w:id="13"/>
    </w:p>
    <w:p w14:paraId="0CE642B0" w14:textId="77777777" w:rsidR="00241A37" w:rsidRPr="00B90CD6" w:rsidRDefault="00241A37" w:rsidP="00B90CD6">
      <w:pPr>
        <w:spacing w:line="276" w:lineRule="auto"/>
        <w:rPr>
          <w:rFonts w:ascii="Arial" w:eastAsia="Arial" w:hAnsi="Arial" w:cs="Arial"/>
        </w:rPr>
      </w:pPr>
    </w:p>
    <w:p w14:paraId="7C4F7746" w14:textId="014DF155" w:rsidR="00A5766D" w:rsidRPr="00B90CD6" w:rsidRDefault="019F059D" w:rsidP="00B90CD6">
      <w:pPr>
        <w:pStyle w:val="Heading2"/>
        <w:spacing w:before="0" w:after="0" w:line="276" w:lineRule="auto"/>
        <w:rPr>
          <w:rFonts w:ascii="Arial" w:eastAsia="Arial" w:hAnsi="Arial"/>
        </w:rPr>
      </w:pPr>
      <w:bookmarkStart w:id="14" w:name="_Toc196770607"/>
      <w:r w:rsidRPr="00B90CD6">
        <w:rPr>
          <w:rFonts w:ascii="Arial" w:eastAsia="Arial" w:hAnsi="Arial"/>
        </w:rPr>
        <w:t>Subsystem Introduction</w:t>
      </w:r>
      <w:bookmarkEnd w:id="14"/>
    </w:p>
    <w:p w14:paraId="587951D3" w14:textId="4992F375" w:rsidR="00DC4CAB" w:rsidRPr="00B90CD6" w:rsidRDefault="00DC4CAB" w:rsidP="00B90CD6">
      <w:pPr>
        <w:spacing w:line="276" w:lineRule="auto"/>
        <w:rPr>
          <w:rFonts w:ascii="Arial" w:eastAsia="Arial" w:hAnsi="Arial" w:cs="Arial"/>
        </w:rPr>
      </w:pPr>
    </w:p>
    <w:p w14:paraId="0A364F2F" w14:textId="55C7C29D" w:rsidR="00DC4CAB" w:rsidRPr="00B90CD6" w:rsidRDefault="4A5790CA" w:rsidP="00B90CD6">
      <w:pPr>
        <w:spacing w:line="276" w:lineRule="auto"/>
        <w:rPr>
          <w:rFonts w:ascii="Arial" w:eastAsia="Arial" w:hAnsi="Arial" w:cs="Arial"/>
        </w:rPr>
      </w:pPr>
      <w:r w:rsidRPr="00B90CD6">
        <w:rPr>
          <w:rFonts w:ascii="Arial" w:eastAsia="Arial" w:hAnsi="Arial" w:cs="Arial"/>
        </w:rPr>
        <w:t xml:space="preserve">The optoelectronics subsystem of the VFD serves as the go between for the microcontroller and the motor and power electronics. The microcontroller and high voltage side cannot </w:t>
      </w:r>
      <w:r w:rsidR="5AC7A1A1" w:rsidRPr="00B90CD6">
        <w:rPr>
          <w:rFonts w:ascii="Arial" w:eastAsia="Arial" w:hAnsi="Arial" w:cs="Arial"/>
        </w:rPr>
        <w:t>encounter</w:t>
      </w:r>
      <w:r w:rsidRPr="00B90CD6">
        <w:rPr>
          <w:rFonts w:ascii="Arial" w:eastAsia="Arial" w:hAnsi="Arial" w:cs="Arial"/>
        </w:rPr>
        <w:t xml:space="preserve"> one another because the microcontroller operates at 3.3V, and the power electronics and motor operate at </w:t>
      </w:r>
      <w:r w:rsidR="46A02906" w:rsidRPr="00B90CD6">
        <w:rPr>
          <w:rFonts w:ascii="Arial" w:eastAsia="Arial" w:hAnsi="Arial" w:cs="Arial"/>
        </w:rPr>
        <w:t>120</w:t>
      </w:r>
      <w:r w:rsidRPr="00B90CD6">
        <w:rPr>
          <w:rFonts w:ascii="Arial" w:eastAsia="Arial" w:hAnsi="Arial" w:cs="Arial"/>
        </w:rPr>
        <w:t xml:space="preserve"> VAC</w:t>
      </w:r>
      <w:r w:rsidR="1C5C7A36" w:rsidRPr="00B90CD6">
        <w:rPr>
          <w:rFonts w:ascii="Arial" w:eastAsia="Arial" w:hAnsi="Arial" w:cs="Arial"/>
        </w:rPr>
        <w:t xml:space="preserve"> from the wall</w:t>
      </w:r>
      <w:r w:rsidRPr="00B90CD6">
        <w:rPr>
          <w:rFonts w:ascii="Arial" w:eastAsia="Arial" w:hAnsi="Arial" w:cs="Arial"/>
        </w:rPr>
        <w:t xml:space="preserve">. </w:t>
      </w:r>
      <w:r w:rsidR="637077F9" w:rsidRPr="00B90CD6">
        <w:rPr>
          <w:rFonts w:ascii="Arial" w:eastAsia="Arial" w:hAnsi="Arial" w:cs="Arial"/>
        </w:rPr>
        <w:t>Optoelectronics</w:t>
      </w:r>
      <w:r w:rsidRPr="00B90CD6">
        <w:rPr>
          <w:rFonts w:ascii="Arial" w:eastAsia="Arial" w:hAnsi="Arial" w:cs="Arial"/>
        </w:rPr>
        <w:t xml:space="preserve"> help transport voltages from the power control to the microcontroller and PWMs from the microcontroller to the power control.</w:t>
      </w:r>
    </w:p>
    <w:p w14:paraId="5B5BA46F" w14:textId="77777777" w:rsidR="00241A37" w:rsidRPr="00B90CD6" w:rsidRDefault="00241A37" w:rsidP="00B90CD6">
      <w:pPr>
        <w:spacing w:line="276" w:lineRule="auto"/>
        <w:rPr>
          <w:rFonts w:ascii="Arial" w:eastAsia="Arial" w:hAnsi="Arial" w:cs="Arial"/>
        </w:rPr>
      </w:pPr>
    </w:p>
    <w:p w14:paraId="12FB5BA0" w14:textId="4C5A7928" w:rsidR="00EA3C4F" w:rsidRPr="00B90CD6" w:rsidRDefault="7C17B079" w:rsidP="00B90CD6">
      <w:pPr>
        <w:pStyle w:val="Heading2"/>
        <w:spacing w:before="0" w:after="0" w:line="276" w:lineRule="auto"/>
        <w:rPr>
          <w:rFonts w:ascii="Arial" w:eastAsia="Arial" w:hAnsi="Arial"/>
        </w:rPr>
      </w:pPr>
      <w:bookmarkStart w:id="15" w:name="_Toc196770608"/>
      <w:r w:rsidRPr="00B90CD6">
        <w:rPr>
          <w:rFonts w:ascii="Arial" w:eastAsia="Arial" w:hAnsi="Arial"/>
        </w:rPr>
        <w:t>Subsystem Details</w:t>
      </w:r>
      <w:bookmarkEnd w:id="15"/>
    </w:p>
    <w:p w14:paraId="1A872E2C" w14:textId="77777777" w:rsidR="00631BDE" w:rsidRPr="00B90CD6" w:rsidRDefault="00631BDE" w:rsidP="00B90CD6">
      <w:pPr>
        <w:spacing w:line="276" w:lineRule="auto"/>
        <w:rPr>
          <w:rFonts w:ascii="Arial" w:eastAsia="Arial" w:hAnsi="Arial" w:cs="Arial"/>
        </w:rPr>
      </w:pPr>
    </w:p>
    <w:p w14:paraId="293ACF0C" w14:textId="60797C94" w:rsidR="7525032F" w:rsidRPr="00B90CD6" w:rsidRDefault="7525032F" w:rsidP="00B90CD6">
      <w:pPr>
        <w:spacing w:line="276" w:lineRule="auto"/>
        <w:rPr>
          <w:rFonts w:ascii="Arial" w:eastAsia="Arial" w:hAnsi="Arial" w:cs="Arial"/>
          <w:color w:val="000000" w:themeColor="text1"/>
        </w:rPr>
      </w:pPr>
      <w:r w:rsidRPr="00B90CD6">
        <w:rPr>
          <w:rFonts w:ascii="Arial" w:eastAsia="Arial" w:hAnsi="Arial" w:cs="Arial"/>
          <w:color w:val="000000" w:themeColor="text1"/>
        </w:rPr>
        <w:t xml:space="preserve">The power to digital </w:t>
      </w:r>
      <w:r w:rsidR="42D34340" w:rsidRPr="00B90CD6">
        <w:rPr>
          <w:rFonts w:ascii="Arial" w:eastAsia="Arial" w:hAnsi="Arial" w:cs="Arial"/>
          <w:color w:val="000000" w:themeColor="text1"/>
        </w:rPr>
        <w:t>circuitry of this subsystem</w:t>
      </w:r>
      <w:r w:rsidRPr="00B90CD6">
        <w:rPr>
          <w:rFonts w:ascii="Arial" w:eastAsia="Arial" w:hAnsi="Arial" w:cs="Arial"/>
          <w:color w:val="000000" w:themeColor="text1"/>
        </w:rPr>
        <w:t xml:space="preserve"> includes three circuits that convert </w:t>
      </w:r>
      <w:r w:rsidR="36FA8E79" w:rsidRPr="00B90CD6">
        <w:rPr>
          <w:rFonts w:ascii="Arial" w:eastAsia="Arial" w:hAnsi="Arial" w:cs="Arial"/>
          <w:color w:val="000000" w:themeColor="text1"/>
        </w:rPr>
        <w:t xml:space="preserve">signals that represent the voltage, current, and temperature </w:t>
      </w:r>
      <w:r w:rsidR="0E3F4D29" w:rsidRPr="00B90CD6">
        <w:rPr>
          <w:rFonts w:ascii="Arial" w:eastAsia="Arial" w:hAnsi="Arial" w:cs="Arial"/>
          <w:color w:val="000000" w:themeColor="text1"/>
        </w:rPr>
        <w:t xml:space="preserve">of the system </w:t>
      </w:r>
      <w:r w:rsidR="69CE5B93" w:rsidRPr="00B90CD6">
        <w:rPr>
          <w:rFonts w:ascii="Arial" w:eastAsia="Arial" w:hAnsi="Arial" w:cs="Arial"/>
          <w:color w:val="000000" w:themeColor="text1"/>
        </w:rPr>
        <w:t xml:space="preserve">that </w:t>
      </w:r>
      <w:r w:rsidRPr="00B90CD6">
        <w:rPr>
          <w:rFonts w:ascii="Arial" w:eastAsia="Arial" w:hAnsi="Arial" w:cs="Arial"/>
          <w:color w:val="000000" w:themeColor="text1"/>
        </w:rPr>
        <w:t>are received to around 15V so the mi</w:t>
      </w:r>
      <w:r w:rsidR="3222B652" w:rsidRPr="00B90CD6">
        <w:rPr>
          <w:rFonts w:ascii="Arial" w:eastAsia="Arial" w:hAnsi="Arial" w:cs="Arial"/>
          <w:color w:val="000000" w:themeColor="text1"/>
        </w:rPr>
        <w:t>cro</w:t>
      </w:r>
      <w:r w:rsidRPr="00B90CD6">
        <w:rPr>
          <w:rFonts w:ascii="Arial" w:eastAsia="Arial" w:hAnsi="Arial" w:cs="Arial"/>
          <w:color w:val="000000" w:themeColor="text1"/>
        </w:rPr>
        <w:t>controller</w:t>
      </w:r>
      <w:r w:rsidR="4A7B99DF" w:rsidRPr="00B90CD6">
        <w:rPr>
          <w:rFonts w:ascii="Arial" w:eastAsia="Arial" w:hAnsi="Arial" w:cs="Arial"/>
          <w:color w:val="000000" w:themeColor="text1"/>
        </w:rPr>
        <w:t xml:space="preserve"> (MCU)</w:t>
      </w:r>
      <w:r w:rsidRPr="00B90CD6">
        <w:rPr>
          <w:rFonts w:ascii="Arial" w:eastAsia="Arial" w:hAnsi="Arial" w:cs="Arial"/>
          <w:color w:val="000000" w:themeColor="text1"/>
        </w:rPr>
        <w:t xml:space="preserve"> can process them. The first circuit takes the output of the DC rectifier, the second circuit is for the current and voltage monitoring, and the third circuit is for temperature control. These </w:t>
      </w:r>
      <w:r w:rsidR="67D8D4A2" w:rsidRPr="00B90CD6">
        <w:rPr>
          <w:rFonts w:ascii="Arial" w:eastAsia="Arial" w:hAnsi="Arial" w:cs="Arial"/>
          <w:color w:val="000000" w:themeColor="text1"/>
        </w:rPr>
        <w:t>values are to be processed by the MCU and displayed on a UART console so the system can be monitored. Th</w:t>
      </w:r>
      <w:r w:rsidRPr="00B90CD6">
        <w:rPr>
          <w:rFonts w:ascii="Arial" w:eastAsia="Arial" w:hAnsi="Arial" w:cs="Arial"/>
          <w:color w:val="000000" w:themeColor="text1"/>
        </w:rPr>
        <w:t>e</w:t>
      </w:r>
      <w:r w:rsidR="57CB5519" w:rsidRPr="00B90CD6">
        <w:rPr>
          <w:rFonts w:ascii="Arial" w:eastAsia="Arial" w:hAnsi="Arial" w:cs="Arial"/>
          <w:color w:val="000000" w:themeColor="text1"/>
        </w:rPr>
        <w:t>s</w:t>
      </w:r>
      <w:r w:rsidRPr="00B90CD6">
        <w:rPr>
          <w:rFonts w:ascii="Arial" w:eastAsia="Arial" w:hAnsi="Arial" w:cs="Arial"/>
          <w:color w:val="000000" w:themeColor="text1"/>
        </w:rPr>
        <w:t xml:space="preserve">e measurements are transported across an isolation barrier using light via emitters and receivers made into an integrated circuit. Below, in Figure 1, one of the circuits can be seen. </w:t>
      </w:r>
      <w:r w:rsidR="55428945" w:rsidRPr="00B90CD6">
        <w:rPr>
          <w:rFonts w:ascii="Arial" w:eastAsia="Arial" w:hAnsi="Arial" w:cs="Arial"/>
          <w:color w:val="000000" w:themeColor="text1"/>
        </w:rPr>
        <w:t xml:space="preserve">The PCB realization of this is seen in Figure 3. </w:t>
      </w:r>
    </w:p>
    <w:p w14:paraId="28152618" w14:textId="2733DE2B" w:rsidR="0910E3E7" w:rsidRPr="00B90CD6" w:rsidRDefault="0910E3E7" w:rsidP="00B90CD6">
      <w:pPr>
        <w:spacing w:line="276" w:lineRule="auto"/>
        <w:rPr>
          <w:rFonts w:ascii="Arial" w:eastAsia="Arial" w:hAnsi="Arial" w:cs="Arial"/>
          <w:color w:val="000000" w:themeColor="text1"/>
        </w:rPr>
      </w:pPr>
    </w:p>
    <w:p w14:paraId="67C4D4B4" w14:textId="0909D7D5" w:rsidR="7525032F" w:rsidRPr="00B90CD6" w:rsidRDefault="7525032F" w:rsidP="00B90CD6">
      <w:pPr>
        <w:spacing w:line="276" w:lineRule="auto"/>
        <w:rPr>
          <w:rFonts w:ascii="Arial" w:eastAsia="Arial" w:hAnsi="Arial" w:cs="Arial"/>
          <w:color w:val="000000" w:themeColor="text1"/>
        </w:rPr>
      </w:pPr>
      <w:r w:rsidRPr="00B90CD6">
        <w:rPr>
          <w:rFonts w:ascii="Arial" w:eastAsia="Arial" w:hAnsi="Arial" w:cs="Arial"/>
          <w:color w:val="000000" w:themeColor="text1"/>
        </w:rPr>
        <w:t>There are also three circuits that take pulse width modules (PWMs) in and transport them across another isolation barrier.</w:t>
      </w:r>
      <w:r w:rsidR="3FB0256D" w:rsidRPr="00B90CD6">
        <w:rPr>
          <w:rFonts w:ascii="Arial" w:eastAsia="Arial" w:hAnsi="Arial" w:cs="Arial"/>
          <w:color w:val="000000" w:themeColor="text1"/>
        </w:rPr>
        <w:t xml:space="preserve"> The three isolators have been separated as follows: the first one transports PWM 1H and 1L and the relay signal, the second tr</w:t>
      </w:r>
      <w:r w:rsidR="3DCBB88F" w:rsidRPr="00B90CD6">
        <w:rPr>
          <w:rFonts w:ascii="Arial" w:eastAsia="Arial" w:hAnsi="Arial" w:cs="Arial"/>
          <w:color w:val="000000" w:themeColor="text1"/>
        </w:rPr>
        <w:t>ansports 2H and 2L, and the third is for 3H and 3L. The six PWMs are created by the MCU and are sent out at 3.3</w:t>
      </w:r>
      <w:r w:rsidR="3D914406" w:rsidRPr="00B90CD6">
        <w:rPr>
          <w:rFonts w:ascii="Arial" w:eastAsia="Arial" w:hAnsi="Arial" w:cs="Arial"/>
          <w:color w:val="000000" w:themeColor="text1"/>
        </w:rPr>
        <w:t>V.</w:t>
      </w:r>
      <w:r w:rsidR="5DCD18A1" w:rsidRPr="00B90CD6">
        <w:rPr>
          <w:rFonts w:ascii="Arial" w:eastAsia="Arial" w:hAnsi="Arial" w:cs="Arial"/>
          <w:color w:val="000000" w:themeColor="text1"/>
        </w:rPr>
        <w:t xml:space="preserve"> The isolators take in </w:t>
      </w:r>
      <w:r w:rsidR="2ECDF89F" w:rsidRPr="00B90CD6">
        <w:rPr>
          <w:rFonts w:ascii="Arial" w:eastAsia="Arial" w:hAnsi="Arial" w:cs="Arial"/>
          <w:color w:val="000000" w:themeColor="text1"/>
        </w:rPr>
        <w:t>3.3</w:t>
      </w:r>
      <w:r w:rsidR="5DCD18A1" w:rsidRPr="00B90CD6">
        <w:rPr>
          <w:rFonts w:ascii="Arial" w:eastAsia="Arial" w:hAnsi="Arial" w:cs="Arial"/>
          <w:color w:val="000000" w:themeColor="text1"/>
        </w:rPr>
        <w:t xml:space="preserve">V and output the same PWMs at 5V to the power side. </w:t>
      </w:r>
      <w:r w:rsidRPr="00B90CD6">
        <w:rPr>
          <w:rFonts w:ascii="Arial" w:eastAsia="Arial" w:hAnsi="Arial" w:cs="Arial"/>
          <w:color w:val="000000" w:themeColor="text1"/>
        </w:rPr>
        <w:t xml:space="preserve">This segment is necessary in order to maintain the integrity of separating the power and digital sides. The schematic of this circuit can be </w:t>
      </w:r>
      <w:r w:rsidR="63B49D29" w:rsidRPr="00B90CD6">
        <w:rPr>
          <w:rFonts w:ascii="Arial" w:eastAsia="Arial" w:hAnsi="Arial" w:cs="Arial"/>
          <w:color w:val="000000" w:themeColor="text1"/>
        </w:rPr>
        <w:t>seen</w:t>
      </w:r>
      <w:r w:rsidRPr="00B90CD6">
        <w:rPr>
          <w:rFonts w:ascii="Arial" w:eastAsia="Arial" w:hAnsi="Arial" w:cs="Arial"/>
          <w:color w:val="000000" w:themeColor="text1"/>
        </w:rPr>
        <w:t xml:space="preserve"> below in Figure 2.</w:t>
      </w:r>
      <w:r w:rsidR="4F17D304" w:rsidRPr="00B90CD6">
        <w:rPr>
          <w:rFonts w:ascii="Arial" w:eastAsia="Arial" w:hAnsi="Arial" w:cs="Arial"/>
          <w:color w:val="000000" w:themeColor="text1"/>
        </w:rPr>
        <w:t xml:space="preserve"> The PCB realization of this is seen in Figure 4. </w:t>
      </w:r>
    </w:p>
    <w:p w14:paraId="2E33A3C7" w14:textId="3A718EE5" w:rsidR="00631BDE" w:rsidRPr="00B90CD6" w:rsidRDefault="00631BDE" w:rsidP="00B90CD6">
      <w:pPr>
        <w:spacing w:line="276" w:lineRule="auto"/>
        <w:rPr>
          <w:rFonts w:ascii="Arial" w:eastAsia="Arial" w:hAnsi="Arial" w:cs="Arial"/>
          <w:color w:val="000000" w:themeColor="text1"/>
        </w:rPr>
      </w:pPr>
    </w:p>
    <w:p w14:paraId="530D5BE3" w14:textId="106F0726" w:rsidR="69688171" w:rsidRPr="00B90CD6" w:rsidRDefault="69688171" w:rsidP="00B90CD6">
      <w:pPr>
        <w:spacing w:line="276" w:lineRule="auto"/>
        <w:rPr>
          <w:rFonts w:ascii="Arial" w:eastAsia="Arial" w:hAnsi="Arial" w:cs="Arial"/>
          <w:color w:val="000000" w:themeColor="text1"/>
        </w:rPr>
      </w:pPr>
      <w:r w:rsidRPr="00B90CD6">
        <w:rPr>
          <w:rFonts w:ascii="Arial" w:eastAsia="Arial" w:hAnsi="Arial" w:cs="Arial"/>
          <w:color w:val="000000" w:themeColor="text1"/>
        </w:rPr>
        <w:t xml:space="preserve">In the beginning of this project, there was to be a tachometer as a part of this subsystem, but near the end, it was cut due to timing. Had there been two or three more weeks, there could have been a tachometer to </w:t>
      </w:r>
      <w:r w:rsidR="3DE5B8FA" w:rsidRPr="00B90CD6">
        <w:rPr>
          <w:rFonts w:ascii="Arial" w:eastAsia="Arial" w:hAnsi="Arial" w:cs="Arial"/>
          <w:color w:val="000000" w:themeColor="text1"/>
        </w:rPr>
        <w:t xml:space="preserve">measure the revolutions per minute (RPMs) of the motor. This is not necessary for the completion of the project, </w:t>
      </w:r>
      <w:r w:rsidR="34952696" w:rsidRPr="00B90CD6">
        <w:rPr>
          <w:rFonts w:ascii="Arial" w:eastAsia="Arial" w:hAnsi="Arial" w:cs="Arial"/>
          <w:color w:val="000000" w:themeColor="text1"/>
        </w:rPr>
        <w:t xml:space="preserve">but it would have been an interesting additional feature. </w:t>
      </w:r>
    </w:p>
    <w:p w14:paraId="6B445268" w14:textId="6717D722" w:rsidR="5A8B130F" w:rsidRPr="00B90CD6" w:rsidRDefault="5A8B130F" w:rsidP="00B90CD6">
      <w:pPr>
        <w:spacing w:line="276" w:lineRule="auto"/>
        <w:rPr>
          <w:rFonts w:ascii="Arial" w:eastAsia="Arial" w:hAnsi="Arial" w:cs="Arial"/>
          <w:color w:val="000000" w:themeColor="text1"/>
        </w:rPr>
      </w:pPr>
    </w:p>
    <w:p w14:paraId="1209D243" w14:textId="07605283" w:rsidR="48740B3A" w:rsidRPr="00B90CD6" w:rsidRDefault="48740B3A" w:rsidP="00B90CD6">
      <w:pPr>
        <w:spacing w:line="276" w:lineRule="auto"/>
        <w:rPr>
          <w:rFonts w:ascii="Arial" w:eastAsia="Arial" w:hAnsi="Arial" w:cs="Arial"/>
          <w:color w:val="000000" w:themeColor="text1"/>
        </w:rPr>
      </w:pPr>
      <w:r w:rsidRPr="00B90CD6">
        <w:rPr>
          <w:rFonts w:ascii="Arial" w:eastAsia="Arial" w:hAnsi="Arial" w:cs="Arial"/>
          <w:color w:val="000000" w:themeColor="text1"/>
        </w:rPr>
        <w:t xml:space="preserve">These circuits are executed on a printed circuit board (PCB) which yields a </w:t>
      </w:r>
      <w:r w:rsidR="2950CD70" w:rsidRPr="00B90CD6">
        <w:rPr>
          <w:rFonts w:ascii="Arial" w:eastAsia="Arial" w:hAnsi="Arial" w:cs="Arial"/>
          <w:color w:val="000000" w:themeColor="text1"/>
        </w:rPr>
        <w:t xml:space="preserve">very compact design with many components. </w:t>
      </w:r>
    </w:p>
    <w:p w14:paraId="7567DFA9" w14:textId="2AB2B173" w:rsidR="5A8B130F" w:rsidRPr="00B90CD6" w:rsidRDefault="5A8B130F" w:rsidP="00B90CD6">
      <w:pPr>
        <w:spacing w:line="276" w:lineRule="auto"/>
        <w:rPr>
          <w:rFonts w:ascii="Arial" w:eastAsia="Arial" w:hAnsi="Arial" w:cs="Arial"/>
          <w:color w:val="000000" w:themeColor="text1"/>
        </w:rPr>
      </w:pPr>
    </w:p>
    <w:p w14:paraId="021D14F6" w14:textId="77777777" w:rsidR="00631BDE" w:rsidRPr="00B90CD6" w:rsidRDefault="5DF3A833" w:rsidP="00B90CD6">
      <w:pPr>
        <w:keepNext/>
        <w:spacing w:line="276" w:lineRule="auto"/>
        <w:jc w:val="center"/>
        <w:rPr>
          <w:rFonts w:ascii="Arial" w:eastAsia="Arial" w:hAnsi="Arial" w:cs="Arial"/>
        </w:rPr>
      </w:pPr>
      <w:r w:rsidRPr="00B90CD6">
        <w:rPr>
          <w:rFonts w:ascii="Arial" w:hAnsi="Arial" w:cs="Arial"/>
          <w:noProof/>
        </w:rPr>
        <w:drawing>
          <wp:inline distT="0" distB="0" distL="0" distR="0" wp14:anchorId="7C34E2FB" wp14:editId="1BFC531E">
            <wp:extent cx="5393556" cy="1702774"/>
            <wp:effectExtent l="38100" t="38100" r="36195" b="31115"/>
            <wp:docPr id="376180292" name="Picture 24296160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61605"/>
                    <pic:cNvPicPr/>
                  </pic:nvPicPr>
                  <pic:blipFill>
                    <a:blip r:embed="rId18">
                      <a:extLst>
                        <a:ext uri="{28A0092B-C50C-407E-A947-70E740481C1C}">
                          <a14:useLocalDpi xmlns:a14="http://schemas.microsoft.com/office/drawing/2010/main" val="0"/>
                        </a:ext>
                      </a:extLst>
                    </a:blip>
                    <a:stretch>
                      <a:fillRect/>
                    </a:stretch>
                  </pic:blipFill>
                  <pic:spPr>
                    <a:xfrm>
                      <a:off x="0" y="0"/>
                      <a:ext cx="5393556" cy="1702774"/>
                    </a:xfrm>
                    <a:prstGeom prst="rect">
                      <a:avLst/>
                    </a:prstGeom>
                    <a:ln w="28575">
                      <a:solidFill>
                        <a:schemeClr val="tx1"/>
                      </a:solidFill>
                    </a:ln>
                  </pic:spPr>
                </pic:pic>
              </a:graphicData>
            </a:graphic>
          </wp:inline>
        </w:drawing>
      </w:r>
    </w:p>
    <w:p w14:paraId="6314798A" w14:textId="133DA17C" w:rsidR="00631BDE" w:rsidRPr="00B90CD6" w:rsidRDefault="5DF3A833" w:rsidP="00B90CD6">
      <w:pPr>
        <w:pStyle w:val="Caption"/>
        <w:framePr w:w="8459" w:h="327" w:hRule="exact" w:wrap="around" w:x="1919" w:y="11"/>
        <w:spacing w:line="276" w:lineRule="auto"/>
        <w:jc w:val="center"/>
        <w:rPr>
          <w:rFonts w:ascii="Arial" w:eastAsia="Arial" w:hAnsi="Arial" w:cs="Arial"/>
          <w:b w:val="0"/>
          <w:bCs w:val="0"/>
          <w:i/>
          <w:iCs/>
        </w:rPr>
      </w:pPr>
      <w:bookmarkStart w:id="16" w:name="_Toc196759059"/>
      <w:bookmarkStart w:id="17" w:name="_Toc196770555"/>
      <w:r w:rsidRPr="00B90CD6">
        <w:rPr>
          <w:rFonts w:ascii="Arial" w:eastAsia="Arial" w:hAnsi="Arial" w:cs="Arial"/>
          <w:b w:val="0"/>
          <w:bCs w:val="0"/>
          <w:i/>
          <w:iCs/>
        </w:rPr>
        <w:t xml:space="preserve">Figure </w:t>
      </w:r>
      <w:r w:rsidR="00631BDE" w:rsidRPr="00B90CD6">
        <w:rPr>
          <w:rFonts w:ascii="Arial" w:hAnsi="Arial" w:cs="Arial"/>
          <w:b w:val="0"/>
          <w:bCs w:val="0"/>
          <w:i/>
          <w:iCs/>
        </w:rPr>
        <w:fldChar w:fldCharType="begin"/>
      </w:r>
      <w:r w:rsidR="00631BDE" w:rsidRPr="00B90CD6">
        <w:rPr>
          <w:rFonts w:ascii="Arial" w:hAnsi="Arial" w:cs="Arial"/>
          <w:b w:val="0"/>
          <w:bCs w:val="0"/>
          <w:i/>
          <w:iCs/>
        </w:rPr>
        <w:instrText xml:space="preserve"> SEQ Figure \* ARABIC </w:instrText>
      </w:r>
      <w:r w:rsidR="00631BDE" w:rsidRPr="00B90CD6">
        <w:rPr>
          <w:rFonts w:ascii="Arial" w:hAnsi="Arial" w:cs="Arial"/>
          <w:b w:val="0"/>
          <w:bCs w:val="0"/>
          <w:i/>
          <w:iCs/>
        </w:rPr>
        <w:fldChar w:fldCharType="separate"/>
      </w:r>
      <w:r w:rsidR="005A75FE">
        <w:rPr>
          <w:rFonts w:ascii="Arial" w:hAnsi="Arial" w:cs="Arial"/>
          <w:b w:val="0"/>
          <w:bCs w:val="0"/>
          <w:i/>
          <w:iCs/>
          <w:noProof/>
        </w:rPr>
        <w:t>1</w:t>
      </w:r>
      <w:r w:rsidR="00631BDE" w:rsidRPr="00B90CD6">
        <w:rPr>
          <w:rFonts w:ascii="Arial" w:hAnsi="Arial" w:cs="Arial"/>
          <w:b w:val="0"/>
          <w:bCs w:val="0"/>
          <w:i/>
          <w:iCs/>
        </w:rPr>
        <w:fldChar w:fldCharType="end"/>
      </w:r>
      <w:r w:rsidRPr="00B90CD6">
        <w:rPr>
          <w:rFonts w:ascii="Arial" w:eastAsia="Arial" w:hAnsi="Arial" w:cs="Arial"/>
          <w:b w:val="0"/>
          <w:bCs w:val="0"/>
          <w:i/>
          <w:iCs/>
        </w:rPr>
        <w:t>: Power to Digital Schematic</w:t>
      </w:r>
      <w:bookmarkEnd w:id="16"/>
      <w:bookmarkEnd w:id="17"/>
    </w:p>
    <w:p w14:paraId="123A6FE3" w14:textId="75054AD1" w:rsidR="5A8B130F" w:rsidRPr="00B90CD6" w:rsidRDefault="5A8B130F" w:rsidP="00B90CD6">
      <w:pPr>
        <w:spacing w:line="276" w:lineRule="auto"/>
        <w:rPr>
          <w:rFonts w:ascii="Arial" w:eastAsia="Arial" w:hAnsi="Arial" w:cs="Arial"/>
        </w:rPr>
      </w:pPr>
    </w:p>
    <w:p w14:paraId="76BFC784" w14:textId="77777777" w:rsidR="00E552B0" w:rsidRPr="00B90CD6" w:rsidRDefault="00E552B0" w:rsidP="00B90CD6">
      <w:pPr>
        <w:pStyle w:val="Caption"/>
        <w:framePr w:w="8472" w:h="361" w:hRule="exact" w:wrap="around" w:x="1919" w:y="3430"/>
        <w:spacing w:line="276" w:lineRule="auto"/>
        <w:jc w:val="center"/>
        <w:rPr>
          <w:rFonts w:ascii="Arial" w:eastAsia="Arial" w:hAnsi="Arial" w:cs="Arial"/>
          <w:b w:val="0"/>
          <w:bCs w:val="0"/>
          <w:i/>
          <w:iCs/>
          <w:color w:val="000000" w:themeColor="text1"/>
        </w:rPr>
      </w:pPr>
      <w:bookmarkStart w:id="18" w:name="_Toc196759060"/>
      <w:bookmarkStart w:id="19" w:name="_Toc196770556"/>
      <w:r w:rsidRPr="00B90CD6">
        <w:rPr>
          <w:rFonts w:ascii="Arial" w:eastAsia="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w:t>
      </w:r>
      <w:r w:rsidRPr="00B90CD6">
        <w:rPr>
          <w:rFonts w:ascii="Arial" w:hAnsi="Arial" w:cs="Arial"/>
          <w:b w:val="0"/>
          <w:bCs w:val="0"/>
          <w:i/>
          <w:iCs/>
        </w:rPr>
        <w:fldChar w:fldCharType="end"/>
      </w:r>
      <w:r w:rsidRPr="00B90CD6">
        <w:rPr>
          <w:rFonts w:ascii="Arial" w:eastAsia="Arial" w:hAnsi="Arial" w:cs="Arial"/>
          <w:b w:val="0"/>
          <w:bCs w:val="0"/>
          <w:i/>
          <w:iCs/>
        </w:rPr>
        <w:t>: Digital to Power Schematic</w:t>
      </w:r>
      <w:bookmarkEnd w:id="18"/>
      <w:bookmarkEnd w:id="19"/>
    </w:p>
    <w:p w14:paraId="322F8395" w14:textId="77777777" w:rsidR="00631BDE" w:rsidRPr="00B90CD6" w:rsidRDefault="5DF3A833" w:rsidP="00B90CD6">
      <w:pPr>
        <w:keepNext/>
        <w:spacing w:line="276" w:lineRule="auto"/>
        <w:jc w:val="center"/>
        <w:rPr>
          <w:rFonts w:ascii="Arial" w:eastAsia="Arial" w:hAnsi="Arial" w:cs="Arial"/>
        </w:rPr>
      </w:pPr>
      <w:r w:rsidRPr="00B90CD6">
        <w:rPr>
          <w:rFonts w:ascii="Arial" w:hAnsi="Arial" w:cs="Arial"/>
          <w:noProof/>
        </w:rPr>
        <w:drawing>
          <wp:inline distT="0" distB="0" distL="0" distR="0" wp14:anchorId="5752E9D4" wp14:editId="7F984970">
            <wp:extent cx="5535138" cy="2100212"/>
            <wp:effectExtent l="38100" t="38100" r="46990" b="33655"/>
            <wp:docPr id="1449181476" name="Picture 185629452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294527"/>
                    <pic:cNvPicPr/>
                  </pic:nvPicPr>
                  <pic:blipFill>
                    <a:blip r:embed="rId19">
                      <a:extLst>
                        <a:ext uri="{28A0092B-C50C-407E-A947-70E740481C1C}">
                          <a14:useLocalDpi xmlns:a14="http://schemas.microsoft.com/office/drawing/2010/main" val="0"/>
                        </a:ext>
                      </a:extLst>
                    </a:blip>
                    <a:stretch>
                      <a:fillRect/>
                    </a:stretch>
                  </pic:blipFill>
                  <pic:spPr>
                    <a:xfrm>
                      <a:off x="0" y="0"/>
                      <a:ext cx="5535138" cy="2100212"/>
                    </a:xfrm>
                    <a:prstGeom prst="rect">
                      <a:avLst/>
                    </a:prstGeom>
                    <a:ln w="28575">
                      <a:solidFill>
                        <a:schemeClr val="tx1"/>
                      </a:solidFill>
                    </a:ln>
                  </pic:spPr>
                </pic:pic>
              </a:graphicData>
            </a:graphic>
          </wp:inline>
        </w:drawing>
      </w:r>
    </w:p>
    <w:p w14:paraId="22CB97D0" w14:textId="410471C9" w:rsidR="001C141E" w:rsidRPr="00B90CD6" w:rsidRDefault="001C141E" w:rsidP="00B90CD6">
      <w:pPr>
        <w:spacing w:line="276" w:lineRule="auto"/>
        <w:rPr>
          <w:rFonts w:ascii="Arial" w:hAnsi="Arial" w:cs="Arial"/>
        </w:rPr>
      </w:pPr>
    </w:p>
    <w:p w14:paraId="58E7F422" w14:textId="674AED94" w:rsidR="001C141E" w:rsidRPr="00B90CD6" w:rsidRDefault="046AA1E8" w:rsidP="00B90CD6">
      <w:pPr>
        <w:framePr w:h="10570" w:hRule="exact" w:wrap="around" w:vAnchor="text" w:hAnchor="page" w:x="1318" w:y="1020"/>
        <w:spacing w:line="276" w:lineRule="auto"/>
        <w:jc w:val="center"/>
        <w:rPr>
          <w:rFonts w:ascii="Arial" w:eastAsia="Arial" w:hAnsi="Arial" w:cs="Arial"/>
          <w:i/>
          <w:iCs/>
          <w:color w:val="000000" w:themeColor="text1"/>
        </w:rPr>
      </w:pPr>
      <w:r w:rsidRPr="00B90CD6">
        <w:rPr>
          <w:rFonts w:ascii="Arial" w:hAnsi="Arial" w:cs="Arial"/>
          <w:noProof/>
        </w:rPr>
        <w:drawing>
          <wp:inline distT="0" distB="0" distL="0" distR="0" wp14:anchorId="2957EB3A" wp14:editId="311D19AE">
            <wp:extent cx="3313856" cy="3893782"/>
            <wp:effectExtent l="33972" t="42228" r="35243" b="35242"/>
            <wp:docPr id="1165622003" name="Picture 116562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3313856" cy="3893782"/>
                    </a:xfrm>
                    <a:prstGeom prst="rect">
                      <a:avLst/>
                    </a:prstGeom>
                    <a:ln w="28575">
                      <a:solidFill>
                        <a:schemeClr val="tx1"/>
                      </a:solidFill>
                    </a:ln>
                  </pic:spPr>
                </pic:pic>
              </a:graphicData>
            </a:graphic>
          </wp:inline>
        </w:drawing>
      </w:r>
    </w:p>
    <w:p w14:paraId="004914A1" w14:textId="2233598D" w:rsidR="001C141E" w:rsidRPr="00B90CD6" w:rsidRDefault="046AA1E8" w:rsidP="00B90CD6">
      <w:pPr>
        <w:framePr w:h="10570" w:hRule="exact" w:wrap="around" w:vAnchor="text" w:hAnchor="page" w:x="1318" w:y="1020"/>
        <w:spacing w:line="276" w:lineRule="auto"/>
        <w:jc w:val="center"/>
        <w:rPr>
          <w:rFonts w:ascii="Arial" w:eastAsia="Arial" w:hAnsi="Arial" w:cs="Arial"/>
          <w:i/>
          <w:iCs/>
        </w:rPr>
      </w:pPr>
      <w:bookmarkStart w:id="20" w:name="_Toc196759061"/>
      <w:bookmarkStart w:id="21" w:name="_Toc196770557"/>
      <w:r w:rsidRPr="00B90CD6">
        <w:rPr>
          <w:rFonts w:ascii="Arial" w:eastAsia="Arial" w:hAnsi="Arial" w:cs="Arial"/>
          <w:i/>
          <w:iCs/>
        </w:rPr>
        <w:t xml:space="preserve">Figure </w:t>
      </w:r>
      <w:r w:rsidR="001C141E" w:rsidRPr="00B90CD6">
        <w:rPr>
          <w:rFonts w:ascii="Arial" w:hAnsi="Arial" w:cs="Arial"/>
          <w:i/>
          <w:iCs/>
        </w:rPr>
        <w:fldChar w:fldCharType="begin"/>
      </w:r>
      <w:r w:rsidR="001C141E" w:rsidRPr="00B90CD6">
        <w:rPr>
          <w:rFonts w:ascii="Arial" w:hAnsi="Arial" w:cs="Arial"/>
          <w:i/>
          <w:iCs/>
        </w:rPr>
        <w:instrText xml:space="preserve"> SEQ Figure \* ARABIC </w:instrText>
      </w:r>
      <w:r w:rsidR="001C141E" w:rsidRPr="00B90CD6">
        <w:rPr>
          <w:rFonts w:ascii="Arial" w:hAnsi="Arial" w:cs="Arial"/>
          <w:i/>
          <w:iCs/>
        </w:rPr>
        <w:fldChar w:fldCharType="separate"/>
      </w:r>
      <w:r w:rsidR="005A75FE">
        <w:rPr>
          <w:rFonts w:ascii="Arial" w:hAnsi="Arial" w:cs="Arial"/>
          <w:i/>
          <w:iCs/>
          <w:noProof/>
        </w:rPr>
        <w:t>3</w:t>
      </w:r>
      <w:r w:rsidR="001C141E" w:rsidRPr="00B90CD6">
        <w:rPr>
          <w:rFonts w:ascii="Arial" w:hAnsi="Arial" w:cs="Arial"/>
          <w:i/>
          <w:iCs/>
        </w:rPr>
        <w:fldChar w:fldCharType="end"/>
      </w:r>
      <w:r w:rsidRPr="00B90CD6">
        <w:rPr>
          <w:rFonts w:ascii="Arial" w:eastAsia="Arial" w:hAnsi="Arial" w:cs="Arial"/>
          <w:i/>
          <w:iCs/>
        </w:rPr>
        <w:t xml:space="preserve">: </w:t>
      </w:r>
      <w:r w:rsidR="21662036" w:rsidRPr="00B90CD6">
        <w:rPr>
          <w:rFonts w:ascii="Arial" w:eastAsia="Arial" w:hAnsi="Arial" w:cs="Arial"/>
          <w:i/>
          <w:iCs/>
        </w:rPr>
        <w:t>Power to Digital Portion of PCB</w:t>
      </w:r>
      <w:bookmarkEnd w:id="20"/>
      <w:bookmarkEnd w:id="21"/>
    </w:p>
    <w:p w14:paraId="2CFF4789" w14:textId="0598A711" w:rsidR="001C141E" w:rsidRPr="00B90CD6" w:rsidRDefault="001C141E" w:rsidP="00B90CD6">
      <w:pPr>
        <w:framePr w:h="10570" w:hRule="exact" w:wrap="around" w:vAnchor="text" w:hAnchor="page" w:x="1318" w:y="1020"/>
        <w:spacing w:line="276" w:lineRule="auto"/>
        <w:jc w:val="center"/>
        <w:rPr>
          <w:rFonts w:ascii="Arial" w:eastAsia="Arial" w:hAnsi="Arial" w:cs="Arial"/>
          <w:i/>
          <w:iCs/>
        </w:rPr>
      </w:pPr>
    </w:p>
    <w:p w14:paraId="77C549B1" w14:textId="29C50704" w:rsidR="001C141E" w:rsidRPr="00B90CD6" w:rsidRDefault="21662036" w:rsidP="00B90CD6">
      <w:pPr>
        <w:framePr w:h="10570" w:hRule="exact" w:wrap="around" w:vAnchor="text" w:hAnchor="page" w:x="1318" w:y="1020"/>
        <w:spacing w:line="276" w:lineRule="auto"/>
        <w:jc w:val="center"/>
        <w:rPr>
          <w:rFonts w:ascii="Arial" w:eastAsia="Arial" w:hAnsi="Arial" w:cs="Arial"/>
        </w:rPr>
      </w:pPr>
      <w:r w:rsidRPr="00B90CD6">
        <w:rPr>
          <w:rFonts w:ascii="Arial" w:hAnsi="Arial" w:cs="Arial"/>
          <w:noProof/>
        </w:rPr>
        <w:drawing>
          <wp:inline distT="0" distB="0" distL="0" distR="0" wp14:anchorId="2BE23413" wp14:editId="2037D00E">
            <wp:extent cx="5430009" cy="2495898"/>
            <wp:effectExtent l="38100" t="38100" r="37465" b="38100"/>
            <wp:docPr id="1068179183" name="Picture 106817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30009" cy="2495898"/>
                    </a:xfrm>
                    <a:prstGeom prst="rect">
                      <a:avLst/>
                    </a:prstGeom>
                    <a:ln w="28575">
                      <a:solidFill>
                        <a:schemeClr val="tx1"/>
                      </a:solidFill>
                    </a:ln>
                  </pic:spPr>
                </pic:pic>
              </a:graphicData>
            </a:graphic>
          </wp:inline>
        </w:drawing>
      </w:r>
    </w:p>
    <w:p w14:paraId="1B0DEE6E" w14:textId="4F1D64F6" w:rsidR="001C141E" w:rsidRPr="00B90CD6" w:rsidRDefault="21662036" w:rsidP="00B90CD6">
      <w:pPr>
        <w:framePr w:h="10570" w:hRule="exact" w:wrap="around" w:vAnchor="text" w:hAnchor="page" w:x="1318" w:y="1020"/>
        <w:spacing w:line="276" w:lineRule="auto"/>
        <w:jc w:val="center"/>
        <w:rPr>
          <w:rFonts w:ascii="Arial" w:eastAsia="Arial" w:hAnsi="Arial" w:cs="Arial"/>
          <w:i/>
          <w:iCs/>
          <w:color w:val="000000" w:themeColor="text1"/>
        </w:rPr>
      </w:pPr>
      <w:bookmarkStart w:id="22" w:name="_Toc196759062"/>
      <w:bookmarkStart w:id="23" w:name="_Toc196770558"/>
      <w:r w:rsidRPr="00B90CD6">
        <w:rPr>
          <w:rFonts w:ascii="Arial" w:eastAsia="Arial" w:hAnsi="Arial" w:cs="Arial"/>
          <w:i/>
          <w:iCs/>
        </w:rPr>
        <w:t xml:space="preserve">Figure </w:t>
      </w:r>
      <w:r w:rsidR="001C141E" w:rsidRPr="00B90CD6">
        <w:rPr>
          <w:rFonts w:ascii="Arial" w:hAnsi="Arial" w:cs="Arial"/>
          <w:i/>
          <w:iCs/>
        </w:rPr>
        <w:fldChar w:fldCharType="begin"/>
      </w:r>
      <w:r w:rsidR="001C141E" w:rsidRPr="00B90CD6">
        <w:rPr>
          <w:rFonts w:ascii="Arial" w:hAnsi="Arial" w:cs="Arial"/>
          <w:i/>
          <w:iCs/>
        </w:rPr>
        <w:instrText xml:space="preserve"> SEQ Figure \* ARABIC </w:instrText>
      </w:r>
      <w:r w:rsidR="001C141E" w:rsidRPr="00B90CD6">
        <w:rPr>
          <w:rFonts w:ascii="Arial" w:hAnsi="Arial" w:cs="Arial"/>
          <w:i/>
          <w:iCs/>
        </w:rPr>
        <w:fldChar w:fldCharType="separate"/>
      </w:r>
      <w:r w:rsidR="005A75FE">
        <w:rPr>
          <w:rFonts w:ascii="Arial" w:hAnsi="Arial" w:cs="Arial"/>
          <w:i/>
          <w:iCs/>
          <w:noProof/>
        </w:rPr>
        <w:t>4</w:t>
      </w:r>
      <w:r w:rsidR="001C141E" w:rsidRPr="00B90CD6">
        <w:rPr>
          <w:rFonts w:ascii="Arial" w:hAnsi="Arial" w:cs="Arial"/>
          <w:i/>
          <w:iCs/>
        </w:rPr>
        <w:fldChar w:fldCharType="end"/>
      </w:r>
      <w:r w:rsidRPr="00B90CD6">
        <w:rPr>
          <w:rFonts w:ascii="Arial" w:eastAsia="Arial" w:hAnsi="Arial" w:cs="Arial"/>
          <w:i/>
          <w:iCs/>
        </w:rPr>
        <w:t>: Digital to Power Portion of PCB</w:t>
      </w:r>
      <w:bookmarkEnd w:id="22"/>
      <w:bookmarkEnd w:id="23"/>
    </w:p>
    <w:p w14:paraId="0D76DB03" w14:textId="6B68E249" w:rsidR="001C141E" w:rsidRPr="00B90CD6" w:rsidRDefault="001C141E" w:rsidP="00B90CD6">
      <w:pPr>
        <w:framePr w:h="10570" w:hRule="exact" w:wrap="around" w:vAnchor="text" w:hAnchor="page" w:x="1318" w:y="1020"/>
        <w:spacing w:line="276" w:lineRule="auto"/>
        <w:jc w:val="center"/>
        <w:rPr>
          <w:rFonts w:ascii="Arial" w:eastAsia="Arial" w:hAnsi="Arial" w:cs="Arial"/>
        </w:rPr>
      </w:pPr>
    </w:p>
    <w:p w14:paraId="2280F811" w14:textId="5C967F0B" w:rsidR="00E13EE7" w:rsidRPr="00B90CD6" w:rsidRDefault="00E13EE7" w:rsidP="00B90CD6">
      <w:pPr>
        <w:spacing w:line="276" w:lineRule="auto"/>
        <w:jc w:val="left"/>
        <w:rPr>
          <w:rFonts w:ascii="Arial" w:eastAsia="Arial" w:hAnsi="Arial" w:cs="Arial"/>
        </w:rPr>
      </w:pPr>
      <w:bookmarkStart w:id="24" w:name="_Toc356386015"/>
    </w:p>
    <w:p w14:paraId="6A074B1F" w14:textId="08D026B4" w:rsidR="00A5766D" w:rsidRPr="00B90CD6" w:rsidRDefault="019F059D" w:rsidP="00B90CD6">
      <w:pPr>
        <w:pStyle w:val="Heading2"/>
        <w:spacing w:before="0" w:after="0" w:line="276" w:lineRule="auto"/>
        <w:rPr>
          <w:rFonts w:ascii="Arial" w:eastAsia="Arial" w:hAnsi="Arial"/>
        </w:rPr>
      </w:pPr>
      <w:bookmarkStart w:id="25" w:name="_Toc196770609"/>
      <w:bookmarkEnd w:id="24"/>
      <w:r w:rsidRPr="00B90CD6">
        <w:rPr>
          <w:rFonts w:ascii="Arial" w:eastAsia="Arial" w:hAnsi="Arial"/>
        </w:rPr>
        <w:t>Subsystem Validation</w:t>
      </w:r>
      <w:bookmarkEnd w:id="25"/>
    </w:p>
    <w:p w14:paraId="676786CF" w14:textId="77777777" w:rsidR="00631BDE" w:rsidRPr="00B90CD6" w:rsidRDefault="00631BDE" w:rsidP="00B90CD6">
      <w:pPr>
        <w:spacing w:line="276" w:lineRule="auto"/>
        <w:rPr>
          <w:rFonts w:ascii="Arial" w:eastAsia="Arial" w:hAnsi="Arial" w:cs="Arial"/>
        </w:rPr>
      </w:pPr>
    </w:p>
    <w:p w14:paraId="0F85C7C9" w14:textId="31D3D229" w:rsidR="6976216A" w:rsidRPr="00B90CD6" w:rsidRDefault="6976216A" w:rsidP="00B90CD6">
      <w:pPr>
        <w:spacing w:line="276" w:lineRule="auto"/>
        <w:rPr>
          <w:rFonts w:ascii="Arial" w:eastAsia="Arial" w:hAnsi="Arial" w:cs="Arial"/>
          <w:color w:val="000000" w:themeColor="text1"/>
        </w:rPr>
      </w:pPr>
      <w:bookmarkStart w:id="26" w:name="_Toc178027389"/>
      <w:r w:rsidRPr="00B90CD6">
        <w:rPr>
          <w:rFonts w:ascii="Arial" w:eastAsia="Arial" w:hAnsi="Arial" w:cs="Arial"/>
          <w:color w:val="000000" w:themeColor="text1"/>
        </w:rPr>
        <w:t>Th</w:t>
      </w:r>
      <w:r w:rsidR="5E4D6E9E" w:rsidRPr="00B90CD6">
        <w:rPr>
          <w:rFonts w:ascii="Arial" w:eastAsia="Arial" w:hAnsi="Arial" w:cs="Arial"/>
          <w:color w:val="000000" w:themeColor="text1"/>
        </w:rPr>
        <w:t xml:space="preserve">is subsystem consisted of three different PCB designs. The first one </w:t>
      </w:r>
      <w:r w:rsidR="5D8689BE" w:rsidRPr="00B90CD6">
        <w:rPr>
          <w:rFonts w:ascii="Arial" w:eastAsia="Arial" w:hAnsi="Arial" w:cs="Arial"/>
          <w:color w:val="000000" w:themeColor="text1"/>
        </w:rPr>
        <w:t>lasted the whole first semester, and it worked pretty well. There were no trace errors that were known at the time, so when it came time to order a second one, the only change was the connect</w:t>
      </w:r>
      <w:r w:rsidR="43E659E2" w:rsidRPr="00B90CD6">
        <w:rPr>
          <w:rFonts w:ascii="Arial" w:eastAsia="Arial" w:hAnsi="Arial" w:cs="Arial"/>
          <w:color w:val="000000" w:themeColor="text1"/>
        </w:rPr>
        <w:t xml:space="preserve">or locations. </w:t>
      </w:r>
      <w:r w:rsidR="58E1A8A7" w:rsidRPr="00B90CD6">
        <w:rPr>
          <w:rFonts w:ascii="Arial" w:eastAsia="Arial" w:hAnsi="Arial" w:cs="Arial"/>
          <w:color w:val="000000" w:themeColor="text1"/>
        </w:rPr>
        <w:t xml:space="preserve">The second PCB survived PWM integration and all associated testing. </w:t>
      </w:r>
      <w:r w:rsidR="59D29538" w:rsidRPr="00B90CD6">
        <w:rPr>
          <w:rFonts w:ascii="Arial" w:eastAsia="Arial" w:hAnsi="Arial" w:cs="Arial"/>
          <w:color w:val="000000" w:themeColor="text1"/>
        </w:rPr>
        <w:t xml:space="preserve">When attempting to test auxiliary power, a </w:t>
      </w:r>
      <w:r w:rsidR="4D821B4B" w:rsidRPr="00B90CD6">
        <w:rPr>
          <w:rFonts w:ascii="Arial" w:eastAsia="Arial" w:hAnsi="Arial" w:cs="Arial"/>
          <w:color w:val="000000" w:themeColor="text1"/>
        </w:rPr>
        <w:t>large</w:t>
      </w:r>
      <w:r w:rsidR="59D29538" w:rsidRPr="00B90CD6">
        <w:rPr>
          <w:rFonts w:ascii="Arial" w:eastAsia="Arial" w:hAnsi="Arial" w:cs="Arial"/>
          <w:color w:val="000000" w:themeColor="text1"/>
        </w:rPr>
        <w:t xml:space="preserve"> voltage drop was </w:t>
      </w:r>
      <w:r w:rsidR="3014C9FF" w:rsidRPr="00B90CD6">
        <w:rPr>
          <w:rFonts w:ascii="Arial" w:eastAsia="Arial" w:hAnsi="Arial" w:cs="Arial"/>
          <w:color w:val="000000" w:themeColor="text1"/>
        </w:rPr>
        <w:t>discovered on this subsystem. The auxiliary power went through the power and MCU boards successfully, and this board was the final link</w:t>
      </w:r>
      <w:r w:rsidR="0FDA4ED8" w:rsidRPr="00B90CD6">
        <w:rPr>
          <w:rFonts w:ascii="Arial" w:eastAsia="Arial" w:hAnsi="Arial" w:cs="Arial"/>
          <w:color w:val="000000" w:themeColor="text1"/>
        </w:rPr>
        <w:t>. Based on this, the opto board was thought to be the issue. Along with this problem, the operational amplifiers (op-amps) were getting extremely hot. Originall</w:t>
      </w:r>
      <w:r w:rsidR="70D045C5" w:rsidRPr="00B90CD6">
        <w:rPr>
          <w:rFonts w:ascii="Arial" w:eastAsia="Arial" w:hAnsi="Arial" w:cs="Arial"/>
          <w:color w:val="000000" w:themeColor="text1"/>
        </w:rPr>
        <w:t>y</w:t>
      </w:r>
      <w:r w:rsidR="180A5A56" w:rsidRPr="00B90CD6">
        <w:rPr>
          <w:rFonts w:ascii="Arial" w:eastAsia="Arial" w:hAnsi="Arial" w:cs="Arial"/>
          <w:color w:val="000000" w:themeColor="text1"/>
        </w:rPr>
        <w:t>,</w:t>
      </w:r>
      <w:r w:rsidR="70D045C5" w:rsidRPr="00B90CD6">
        <w:rPr>
          <w:rFonts w:ascii="Arial" w:eastAsia="Arial" w:hAnsi="Arial" w:cs="Arial"/>
          <w:color w:val="000000" w:themeColor="text1"/>
        </w:rPr>
        <w:t xml:space="preserve"> it was thought that a capacitor went out and was causing a short. The problem, however, was much larger than that. The Vcc and GND pins on each of </w:t>
      </w:r>
      <w:r w:rsidR="33E9CE47" w:rsidRPr="00B90CD6">
        <w:rPr>
          <w:rFonts w:ascii="Arial" w:eastAsia="Arial" w:hAnsi="Arial" w:cs="Arial"/>
          <w:color w:val="000000" w:themeColor="text1"/>
        </w:rPr>
        <w:t>nine</w:t>
      </w:r>
      <w:r w:rsidR="70D045C5" w:rsidRPr="00B90CD6">
        <w:rPr>
          <w:rFonts w:ascii="Arial" w:eastAsia="Arial" w:hAnsi="Arial" w:cs="Arial"/>
          <w:color w:val="000000" w:themeColor="text1"/>
        </w:rPr>
        <w:t xml:space="preserve"> op-amps were </w:t>
      </w:r>
      <w:r w:rsidR="64BCB90B" w:rsidRPr="00B90CD6">
        <w:rPr>
          <w:rFonts w:ascii="Arial" w:eastAsia="Arial" w:hAnsi="Arial" w:cs="Arial"/>
          <w:color w:val="000000" w:themeColor="text1"/>
        </w:rPr>
        <w:t>switched which caused the large voltage drop and essentially circuit failure.</w:t>
      </w:r>
      <w:r w:rsidR="76D25ADF" w:rsidRPr="00B90CD6">
        <w:rPr>
          <w:rFonts w:ascii="Arial" w:eastAsia="Arial" w:hAnsi="Arial" w:cs="Arial"/>
          <w:color w:val="000000" w:themeColor="text1"/>
        </w:rPr>
        <w:t xml:space="preserve"> A third PCB was designed to fix this problem, but an incorrect version of the files, possibly unsaved, </w:t>
      </w:r>
      <w:r w:rsidR="64799102" w:rsidRPr="00B90CD6">
        <w:rPr>
          <w:rFonts w:ascii="Arial" w:eastAsia="Arial" w:hAnsi="Arial" w:cs="Arial"/>
          <w:color w:val="000000" w:themeColor="text1"/>
        </w:rPr>
        <w:t>was</w:t>
      </w:r>
      <w:r w:rsidR="76D25ADF" w:rsidRPr="00B90CD6">
        <w:rPr>
          <w:rFonts w:ascii="Arial" w:eastAsia="Arial" w:hAnsi="Arial" w:cs="Arial"/>
          <w:color w:val="000000" w:themeColor="text1"/>
        </w:rPr>
        <w:t xml:space="preserve"> </w:t>
      </w:r>
      <w:r w:rsidR="0E55FD89" w:rsidRPr="00B90CD6">
        <w:rPr>
          <w:rFonts w:ascii="Arial" w:eastAsia="Arial" w:hAnsi="Arial" w:cs="Arial"/>
          <w:color w:val="000000" w:themeColor="text1"/>
        </w:rPr>
        <w:t>submitted</w:t>
      </w:r>
      <w:r w:rsidR="76D25ADF" w:rsidRPr="00B90CD6">
        <w:rPr>
          <w:rFonts w:ascii="Arial" w:eastAsia="Arial" w:hAnsi="Arial" w:cs="Arial"/>
          <w:color w:val="000000" w:themeColor="text1"/>
        </w:rPr>
        <w:t xml:space="preserve"> </w:t>
      </w:r>
      <w:r w:rsidR="5610B11B" w:rsidRPr="00B90CD6">
        <w:rPr>
          <w:rFonts w:ascii="Arial" w:eastAsia="Arial" w:hAnsi="Arial" w:cs="Arial"/>
          <w:color w:val="000000" w:themeColor="text1"/>
        </w:rPr>
        <w:t xml:space="preserve">which led to a </w:t>
      </w:r>
      <w:r w:rsidR="3807F43E" w:rsidRPr="00B90CD6">
        <w:rPr>
          <w:rFonts w:ascii="Arial" w:eastAsia="Arial" w:hAnsi="Arial" w:cs="Arial"/>
          <w:color w:val="000000" w:themeColor="text1"/>
        </w:rPr>
        <w:t xml:space="preserve">bad board being printed. </w:t>
      </w:r>
      <w:r w:rsidR="504D4A15" w:rsidRPr="00B90CD6">
        <w:rPr>
          <w:rFonts w:ascii="Arial" w:eastAsia="Arial" w:hAnsi="Arial" w:cs="Arial"/>
          <w:color w:val="000000" w:themeColor="text1"/>
        </w:rPr>
        <w:t>Due to the short amount of time left in the semester, the best option available</w:t>
      </w:r>
      <w:r w:rsidR="14DDEB9E" w:rsidRPr="00B90CD6">
        <w:rPr>
          <w:rFonts w:ascii="Arial" w:eastAsia="Arial" w:hAnsi="Arial" w:cs="Arial"/>
          <w:color w:val="000000" w:themeColor="text1"/>
        </w:rPr>
        <w:t xml:space="preserve"> </w:t>
      </w:r>
      <w:r w:rsidR="504D4A15" w:rsidRPr="00B90CD6">
        <w:rPr>
          <w:rFonts w:ascii="Arial" w:eastAsia="Arial" w:hAnsi="Arial" w:cs="Arial"/>
          <w:color w:val="000000" w:themeColor="text1"/>
        </w:rPr>
        <w:t xml:space="preserve">was to </w:t>
      </w:r>
      <w:r w:rsidR="3E97F51E" w:rsidRPr="00B90CD6">
        <w:rPr>
          <w:rFonts w:ascii="Arial" w:eastAsia="Arial" w:hAnsi="Arial" w:cs="Arial"/>
          <w:color w:val="000000" w:themeColor="text1"/>
        </w:rPr>
        <w:t>cut the incorrect traces</w:t>
      </w:r>
      <w:r w:rsidR="7247286E" w:rsidRPr="00B90CD6">
        <w:rPr>
          <w:rFonts w:ascii="Arial" w:eastAsia="Arial" w:hAnsi="Arial" w:cs="Arial"/>
          <w:color w:val="000000" w:themeColor="text1"/>
        </w:rPr>
        <w:t xml:space="preserve"> with a knife</w:t>
      </w:r>
      <w:r w:rsidR="3E97F51E" w:rsidRPr="00B90CD6">
        <w:rPr>
          <w:rFonts w:ascii="Arial" w:eastAsia="Arial" w:hAnsi="Arial" w:cs="Arial"/>
          <w:color w:val="000000" w:themeColor="text1"/>
        </w:rPr>
        <w:t xml:space="preserve"> and </w:t>
      </w:r>
      <w:r w:rsidR="4BA83F57" w:rsidRPr="00B90CD6">
        <w:rPr>
          <w:rFonts w:ascii="Arial" w:eastAsia="Arial" w:hAnsi="Arial" w:cs="Arial"/>
          <w:color w:val="000000" w:themeColor="text1"/>
        </w:rPr>
        <w:t>externally connect the Vcc and GND the correct way. This can be seen in Figure 5 below.</w:t>
      </w:r>
    </w:p>
    <w:p w14:paraId="37BB49B3" w14:textId="7D1ECDBB" w:rsidR="5A8B130F" w:rsidRPr="00B90CD6" w:rsidRDefault="5A8B130F" w:rsidP="00B90CD6">
      <w:pPr>
        <w:spacing w:line="276" w:lineRule="auto"/>
        <w:rPr>
          <w:rFonts w:ascii="Arial" w:eastAsia="Arial" w:hAnsi="Arial" w:cs="Arial"/>
          <w:color w:val="000000" w:themeColor="text1"/>
        </w:rPr>
      </w:pPr>
    </w:p>
    <w:p w14:paraId="34887F48" w14:textId="161BD8C3" w:rsidR="5A8B130F" w:rsidRPr="00B90CD6" w:rsidRDefault="169C84D9" w:rsidP="00B90CD6">
      <w:pPr>
        <w:spacing w:line="276" w:lineRule="auto"/>
        <w:jc w:val="center"/>
        <w:rPr>
          <w:rFonts w:ascii="Arial" w:eastAsia="Arial" w:hAnsi="Arial" w:cs="Arial"/>
        </w:rPr>
      </w:pPr>
      <w:r w:rsidRPr="00B90CD6">
        <w:rPr>
          <w:rFonts w:ascii="Arial" w:hAnsi="Arial" w:cs="Arial"/>
          <w:noProof/>
        </w:rPr>
        <w:drawing>
          <wp:inline distT="0" distB="0" distL="0" distR="0" wp14:anchorId="67937BB5" wp14:editId="145E823B">
            <wp:extent cx="3258005" cy="3410426"/>
            <wp:effectExtent l="38100" t="38100" r="38100" b="38100"/>
            <wp:docPr id="47449467" name="Picture 4744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58005" cy="3410426"/>
                    </a:xfrm>
                    <a:prstGeom prst="rect">
                      <a:avLst/>
                    </a:prstGeom>
                    <a:ln w="28575">
                      <a:solidFill>
                        <a:schemeClr val="tx1"/>
                      </a:solidFill>
                    </a:ln>
                  </pic:spPr>
                </pic:pic>
              </a:graphicData>
            </a:graphic>
          </wp:inline>
        </w:drawing>
      </w:r>
    </w:p>
    <w:p w14:paraId="492AE56F" w14:textId="78FEA08E" w:rsidR="095AD6A2" w:rsidRPr="00B90CD6" w:rsidRDefault="095AD6A2" w:rsidP="00B90CD6">
      <w:pPr>
        <w:spacing w:line="276" w:lineRule="auto"/>
        <w:jc w:val="center"/>
        <w:rPr>
          <w:rFonts w:ascii="Arial" w:eastAsia="Arial" w:hAnsi="Arial" w:cs="Arial"/>
          <w:i/>
          <w:iCs/>
        </w:rPr>
      </w:pPr>
      <w:bookmarkStart w:id="27" w:name="_Toc196759063"/>
      <w:bookmarkStart w:id="28" w:name="_Toc196770559"/>
      <w:r w:rsidRPr="00B90CD6">
        <w:rPr>
          <w:rFonts w:ascii="Arial" w:eastAsia="Arial" w:hAnsi="Arial" w:cs="Arial"/>
          <w:i/>
          <w:iCs/>
        </w:rPr>
        <w:t xml:space="preserve">Figure </w:t>
      </w:r>
      <w:r w:rsidRPr="00B90CD6">
        <w:rPr>
          <w:rFonts w:ascii="Arial" w:hAnsi="Arial" w:cs="Arial"/>
          <w:i/>
          <w:iCs/>
        </w:rPr>
        <w:fldChar w:fldCharType="begin"/>
      </w:r>
      <w:r w:rsidRPr="00B90CD6">
        <w:rPr>
          <w:rFonts w:ascii="Arial" w:hAnsi="Arial" w:cs="Arial"/>
          <w:i/>
          <w:iCs/>
        </w:rPr>
        <w:instrText xml:space="preserve"> SEQ Figure \* ARABIC </w:instrText>
      </w:r>
      <w:r w:rsidRPr="00B90CD6">
        <w:rPr>
          <w:rFonts w:ascii="Arial" w:hAnsi="Arial" w:cs="Arial"/>
          <w:i/>
          <w:iCs/>
        </w:rPr>
        <w:fldChar w:fldCharType="separate"/>
      </w:r>
      <w:r w:rsidR="005A75FE">
        <w:rPr>
          <w:rFonts w:ascii="Arial" w:hAnsi="Arial" w:cs="Arial"/>
          <w:i/>
          <w:iCs/>
          <w:noProof/>
        </w:rPr>
        <w:t>5</w:t>
      </w:r>
      <w:r w:rsidRPr="00B90CD6">
        <w:rPr>
          <w:rFonts w:ascii="Arial" w:hAnsi="Arial" w:cs="Arial"/>
          <w:i/>
          <w:iCs/>
        </w:rPr>
        <w:fldChar w:fldCharType="end"/>
      </w:r>
      <w:r w:rsidR="169C84D9" w:rsidRPr="00B90CD6">
        <w:rPr>
          <w:rFonts w:ascii="Arial" w:eastAsia="Arial" w:hAnsi="Arial" w:cs="Arial"/>
        </w:rPr>
        <w:t xml:space="preserve">: </w:t>
      </w:r>
      <w:r w:rsidR="169C84D9" w:rsidRPr="00B90CD6">
        <w:rPr>
          <w:rFonts w:ascii="Arial" w:eastAsia="Arial" w:hAnsi="Arial" w:cs="Arial"/>
          <w:i/>
          <w:iCs/>
        </w:rPr>
        <w:t>Cut Traces and External Wires to Fix Op-Amps</w:t>
      </w:r>
      <w:bookmarkEnd w:id="27"/>
      <w:bookmarkEnd w:id="28"/>
    </w:p>
    <w:p w14:paraId="55C13BB4" w14:textId="2E80096D" w:rsidR="5A8B130F" w:rsidRPr="00B90CD6" w:rsidRDefault="5A8B130F" w:rsidP="00B90CD6">
      <w:pPr>
        <w:spacing w:line="276" w:lineRule="auto"/>
        <w:jc w:val="center"/>
        <w:rPr>
          <w:rFonts w:ascii="Arial" w:eastAsia="Arial" w:hAnsi="Arial" w:cs="Arial"/>
        </w:rPr>
      </w:pPr>
    </w:p>
    <w:p w14:paraId="208F630E" w14:textId="214097B9" w:rsidR="1802A6FE" w:rsidRDefault="1802A6FE" w:rsidP="00B90CD6">
      <w:pPr>
        <w:pStyle w:val="Heading3"/>
        <w:spacing w:before="0" w:after="0" w:line="276" w:lineRule="auto"/>
        <w:rPr>
          <w:rFonts w:ascii="Arial" w:eastAsia="Arial" w:hAnsi="Arial"/>
        </w:rPr>
      </w:pPr>
      <w:bookmarkStart w:id="29" w:name="_Toc196770610"/>
      <w:r w:rsidRPr="00B90CD6">
        <w:rPr>
          <w:rFonts w:ascii="Arial" w:eastAsia="Arial" w:hAnsi="Arial"/>
        </w:rPr>
        <w:t>Digital to Power Isolation Validation</w:t>
      </w:r>
      <w:bookmarkEnd w:id="29"/>
    </w:p>
    <w:p w14:paraId="42225C66" w14:textId="77777777" w:rsidR="00B90CD6" w:rsidRPr="00B90CD6" w:rsidRDefault="00B90CD6" w:rsidP="00B90CD6"/>
    <w:p w14:paraId="171CED74" w14:textId="4DD11F96" w:rsidR="771DD90D" w:rsidRPr="00B90CD6" w:rsidRDefault="771DD90D" w:rsidP="00B90CD6">
      <w:pPr>
        <w:spacing w:line="276" w:lineRule="auto"/>
        <w:rPr>
          <w:rFonts w:ascii="Arial" w:eastAsia="Arial" w:hAnsi="Arial" w:cs="Arial"/>
        </w:rPr>
      </w:pPr>
      <w:r w:rsidRPr="00B90CD6">
        <w:rPr>
          <w:rFonts w:ascii="Arial" w:eastAsia="Arial" w:hAnsi="Arial" w:cs="Arial"/>
        </w:rPr>
        <w:t xml:space="preserve">The first part of this subsystem that was tested and then integrated was the PWM isolation. When this portion was tested last semester, the </w:t>
      </w:r>
      <w:r w:rsidR="13B07B90" w:rsidRPr="00B90CD6">
        <w:rPr>
          <w:rFonts w:ascii="Arial" w:eastAsia="Arial" w:hAnsi="Arial" w:cs="Arial"/>
        </w:rPr>
        <w:t xml:space="preserve">isolators </w:t>
      </w:r>
      <w:r w:rsidRPr="00B90CD6">
        <w:rPr>
          <w:rFonts w:ascii="Arial" w:eastAsia="Arial" w:hAnsi="Arial" w:cs="Arial"/>
        </w:rPr>
        <w:t>fried</w:t>
      </w:r>
      <w:r w:rsidR="65233C57" w:rsidRPr="00B90CD6">
        <w:rPr>
          <w:rFonts w:ascii="Arial" w:eastAsia="Arial" w:hAnsi="Arial" w:cs="Arial"/>
        </w:rPr>
        <w:t xml:space="preserve"> due to a testing error</w:t>
      </w:r>
      <w:r w:rsidRPr="00B90CD6">
        <w:rPr>
          <w:rFonts w:ascii="Arial" w:eastAsia="Arial" w:hAnsi="Arial" w:cs="Arial"/>
        </w:rPr>
        <w:t xml:space="preserve">, so </w:t>
      </w:r>
      <w:r w:rsidR="2467FEEB" w:rsidRPr="00B90CD6">
        <w:rPr>
          <w:rFonts w:ascii="Arial" w:eastAsia="Arial" w:hAnsi="Arial" w:cs="Arial"/>
        </w:rPr>
        <w:t xml:space="preserve">the </w:t>
      </w:r>
      <w:r w:rsidR="31B668E4" w:rsidRPr="00B90CD6">
        <w:rPr>
          <w:rFonts w:ascii="Arial" w:eastAsia="Arial" w:hAnsi="Arial" w:cs="Arial"/>
        </w:rPr>
        <w:t xml:space="preserve">parts were replaced and tested with PWMs coming out of the development (dev) board. The purpose of this board was to bypass the MCU until it was ready. </w:t>
      </w:r>
      <w:r w:rsidR="6C395E9C" w:rsidRPr="00B90CD6">
        <w:rPr>
          <w:rFonts w:ascii="Arial" w:eastAsia="Arial" w:hAnsi="Arial" w:cs="Arial"/>
        </w:rPr>
        <w:t>The first time the opto PCB was connected to the dev board for the PWM input, it worked perfectly. The 3.3V input PWMs were converted to 5V PWM wave ou</w:t>
      </w:r>
      <w:r w:rsidR="567CD6F1" w:rsidRPr="00B90CD6">
        <w:rPr>
          <w:rFonts w:ascii="Arial" w:eastAsia="Arial" w:hAnsi="Arial" w:cs="Arial"/>
        </w:rPr>
        <w:t>t</w:t>
      </w:r>
      <w:r w:rsidR="6C395E9C" w:rsidRPr="00B90CD6">
        <w:rPr>
          <w:rFonts w:ascii="Arial" w:eastAsia="Arial" w:hAnsi="Arial" w:cs="Arial"/>
        </w:rPr>
        <w:t>puts for all three phases hi</w:t>
      </w:r>
      <w:r w:rsidR="67585FF8" w:rsidRPr="00B90CD6">
        <w:rPr>
          <w:rFonts w:ascii="Arial" w:eastAsia="Arial" w:hAnsi="Arial" w:cs="Arial"/>
        </w:rPr>
        <w:t xml:space="preserve">gh and low. When it came time to test this with the MCU, the same result </w:t>
      </w:r>
      <w:r w:rsidR="12AD7F5C" w:rsidRPr="00B90CD6">
        <w:rPr>
          <w:rFonts w:ascii="Arial" w:eastAsia="Arial" w:hAnsi="Arial" w:cs="Arial"/>
        </w:rPr>
        <w:t>was observed. With the MCU</w:t>
      </w:r>
      <w:r w:rsidR="6D23CBB2" w:rsidRPr="00B90CD6">
        <w:rPr>
          <w:rFonts w:ascii="Arial" w:eastAsia="Arial" w:hAnsi="Arial" w:cs="Arial"/>
        </w:rPr>
        <w:t>,</w:t>
      </w:r>
      <w:r w:rsidR="12AD7F5C" w:rsidRPr="00B90CD6">
        <w:rPr>
          <w:rFonts w:ascii="Arial" w:eastAsia="Arial" w:hAnsi="Arial" w:cs="Arial"/>
        </w:rPr>
        <w:t xml:space="preserve"> </w:t>
      </w:r>
      <w:r w:rsidR="6754284C" w:rsidRPr="00B90CD6">
        <w:rPr>
          <w:rFonts w:ascii="Arial" w:eastAsia="Arial" w:hAnsi="Arial" w:cs="Arial"/>
        </w:rPr>
        <w:t xml:space="preserve">the input </w:t>
      </w:r>
      <w:r w:rsidR="12AD7F5C" w:rsidRPr="00B90CD6">
        <w:rPr>
          <w:rFonts w:ascii="Arial" w:eastAsia="Arial" w:hAnsi="Arial" w:cs="Arial"/>
        </w:rPr>
        <w:t>PWMs</w:t>
      </w:r>
      <w:r w:rsidR="4A27FE42" w:rsidRPr="00B90CD6">
        <w:rPr>
          <w:rFonts w:ascii="Arial" w:eastAsia="Arial" w:hAnsi="Arial" w:cs="Arial"/>
        </w:rPr>
        <w:t xml:space="preserve"> were 3.4V, and the outputs were 6.0V to 6.2V as seen in Figure</w:t>
      </w:r>
      <w:r w:rsidR="6D2DE019" w:rsidRPr="00B90CD6">
        <w:rPr>
          <w:rFonts w:ascii="Arial" w:eastAsia="Arial" w:hAnsi="Arial" w:cs="Arial"/>
        </w:rPr>
        <w:t>s</w:t>
      </w:r>
      <w:r w:rsidR="4A27FE42" w:rsidRPr="00B90CD6">
        <w:rPr>
          <w:rFonts w:ascii="Arial" w:eastAsia="Arial" w:hAnsi="Arial" w:cs="Arial"/>
        </w:rPr>
        <w:t xml:space="preserve"> 6</w:t>
      </w:r>
      <w:r w:rsidR="77D1C46C" w:rsidRPr="00B90CD6">
        <w:rPr>
          <w:rFonts w:ascii="Arial" w:eastAsia="Arial" w:hAnsi="Arial" w:cs="Arial"/>
        </w:rPr>
        <w:t xml:space="preserve"> and 7</w:t>
      </w:r>
      <w:r w:rsidR="4A27FE42" w:rsidRPr="00B90CD6">
        <w:rPr>
          <w:rFonts w:ascii="Arial" w:eastAsia="Arial" w:hAnsi="Arial" w:cs="Arial"/>
        </w:rPr>
        <w:t xml:space="preserve">. This is slightly higher than expected, but it was within </w:t>
      </w:r>
      <w:r w:rsidR="64ECC278" w:rsidRPr="00B90CD6">
        <w:rPr>
          <w:rFonts w:ascii="Arial" w:eastAsia="Arial" w:hAnsi="Arial" w:cs="Arial"/>
        </w:rPr>
        <w:t>the</w:t>
      </w:r>
      <w:r w:rsidR="4A27FE42" w:rsidRPr="00B90CD6">
        <w:rPr>
          <w:rFonts w:ascii="Arial" w:eastAsia="Arial" w:hAnsi="Arial" w:cs="Arial"/>
        </w:rPr>
        <w:t xml:space="preserve"> requirements, so these re</w:t>
      </w:r>
      <w:r w:rsidR="5B51E2FD" w:rsidRPr="00B90CD6">
        <w:rPr>
          <w:rFonts w:ascii="Arial" w:eastAsia="Arial" w:hAnsi="Arial" w:cs="Arial"/>
        </w:rPr>
        <w:t xml:space="preserve">sults were successful. </w:t>
      </w:r>
      <w:r w:rsidR="4CCF7D2B" w:rsidRPr="00B90CD6">
        <w:rPr>
          <w:rFonts w:ascii="Arial" w:eastAsia="Arial" w:hAnsi="Arial" w:cs="Arial"/>
        </w:rPr>
        <w:t xml:space="preserve"> </w:t>
      </w:r>
    </w:p>
    <w:p w14:paraId="6EE37714" w14:textId="3932CA79" w:rsidR="5A8B130F" w:rsidRPr="00B90CD6" w:rsidRDefault="5A8B130F" w:rsidP="00B90CD6">
      <w:pPr>
        <w:spacing w:line="276" w:lineRule="auto"/>
        <w:rPr>
          <w:rFonts w:ascii="Arial" w:eastAsia="Arial" w:hAnsi="Arial" w:cs="Arial"/>
        </w:rPr>
      </w:pPr>
    </w:p>
    <w:p w14:paraId="311594D8" w14:textId="37C2CA3D" w:rsidR="5C08FE03" w:rsidRPr="00B90CD6" w:rsidRDefault="5C08FE03" w:rsidP="00B90CD6">
      <w:pPr>
        <w:spacing w:line="276" w:lineRule="auto"/>
        <w:rPr>
          <w:rFonts w:ascii="Arial" w:hAnsi="Arial" w:cs="Arial"/>
        </w:rPr>
      </w:pPr>
      <w:r w:rsidRPr="00B90CD6">
        <w:rPr>
          <w:rFonts w:ascii="Arial" w:hAnsi="Arial" w:cs="Arial"/>
          <w:noProof/>
        </w:rPr>
        <w:drawing>
          <wp:inline distT="0" distB="0" distL="0" distR="0" wp14:anchorId="50AEB50F" wp14:editId="701261D6">
            <wp:extent cx="5943600" cy="5314950"/>
            <wp:effectExtent l="0" t="0" r="0" b="0"/>
            <wp:docPr id="1300020579" name="Picture 13000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314950"/>
                    </a:xfrm>
                    <a:prstGeom prst="rect">
                      <a:avLst/>
                    </a:prstGeom>
                  </pic:spPr>
                </pic:pic>
              </a:graphicData>
            </a:graphic>
          </wp:inline>
        </w:drawing>
      </w:r>
      <w:r w:rsidR="7392C090" w:rsidRPr="00B90CD6">
        <w:rPr>
          <w:rFonts w:ascii="Arial" w:eastAsia="Arial" w:hAnsi="Arial" w:cs="Arial"/>
        </w:rPr>
        <w:t xml:space="preserve">   </w:t>
      </w:r>
      <w:r w:rsidR="21E13DFF" w:rsidRPr="00B90CD6">
        <w:rPr>
          <w:rFonts w:ascii="Arial" w:eastAsia="Arial" w:hAnsi="Arial" w:cs="Arial"/>
        </w:rPr>
        <w:t xml:space="preserve"> </w:t>
      </w:r>
    </w:p>
    <w:p w14:paraId="5E8B736E" w14:textId="4E777AC7" w:rsidR="21E13DFF" w:rsidRPr="00B90CD6" w:rsidRDefault="21E13DFF" w:rsidP="00B90CD6">
      <w:pPr>
        <w:spacing w:line="276" w:lineRule="auto"/>
        <w:jc w:val="center"/>
        <w:rPr>
          <w:rFonts w:ascii="Arial" w:eastAsia="Arial" w:hAnsi="Arial" w:cs="Arial"/>
          <w:i/>
          <w:iCs/>
        </w:rPr>
      </w:pPr>
      <w:bookmarkStart w:id="30" w:name="_Toc196759064"/>
      <w:bookmarkStart w:id="31" w:name="_Toc196770560"/>
      <w:r w:rsidRPr="00B90CD6">
        <w:rPr>
          <w:rFonts w:ascii="Arial" w:eastAsia="Arial" w:hAnsi="Arial" w:cs="Arial"/>
          <w:i/>
          <w:iCs/>
        </w:rPr>
        <w:t xml:space="preserve">Figure </w:t>
      </w:r>
      <w:r w:rsidRPr="00B90CD6">
        <w:rPr>
          <w:rFonts w:ascii="Arial" w:hAnsi="Arial" w:cs="Arial"/>
          <w:i/>
          <w:iCs/>
        </w:rPr>
        <w:fldChar w:fldCharType="begin"/>
      </w:r>
      <w:r w:rsidRPr="00B90CD6">
        <w:rPr>
          <w:rFonts w:ascii="Arial" w:hAnsi="Arial" w:cs="Arial"/>
          <w:i/>
          <w:iCs/>
        </w:rPr>
        <w:instrText xml:space="preserve"> SEQ Figure \* ARABIC </w:instrText>
      </w:r>
      <w:r w:rsidRPr="00B90CD6">
        <w:rPr>
          <w:rFonts w:ascii="Arial" w:hAnsi="Arial" w:cs="Arial"/>
          <w:i/>
          <w:iCs/>
        </w:rPr>
        <w:fldChar w:fldCharType="separate"/>
      </w:r>
      <w:r w:rsidR="005A75FE">
        <w:rPr>
          <w:rFonts w:ascii="Arial" w:hAnsi="Arial" w:cs="Arial"/>
          <w:i/>
          <w:iCs/>
          <w:noProof/>
        </w:rPr>
        <w:t>6</w:t>
      </w:r>
      <w:r w:rsidRPr="00B90CD6">
        <w:rPr>
          <w:rFonts w:ascii="Arial" w:hAnsi="Arial" w:cs="Arial"/>
          <w:i/>
          <w:iCs/>
        </w:rPr>
        <w:fldChar w:fldCharType="end"/>
      </w:r>
      <w:r w:rsidRPr="00B90CD6">
        <w:rPr>
          <w:rFonts w:ascii="Arial" w:eastAsia="Arial" w:hAnsi="Arial" w:cs="Arial"/>
          <w:i/>
          <w:iCs/>
        </w:rPr>
        <w:t>: PWM input – Before Isolation</w:t>
      </w:r>
      <w:bookmarkEnd w:id="30"/>
      <w:bookmarkEnd w:id="31"/>
      <w:r w:rsidRPr="00B90CD6">
        <w:rPr>
          <w:rFonts w:ascii="Arial" w:eastAsia="Arial" w:hAnsi="Arial" w:cs="Arial"/>
          <w:i/>
          <w:iCs/>
        </w:rPr>
        <w:t xml:space="preserve">         </w:t>
      </w:r>
    </w:p>
    <w:p w14:paraId="506D8189" w14:textId="68A004D8" w:rsidR="7392C090" w:rsidRPr="00B90CD6" w:rsidRDefault="7392C090" w:rsidP="00B90CD6">
      <w:pPr>
        <w:spacing w:line="276" w:lineRule="auto"/>
        <w:jc w:val="center"/>
        <w:rPr>
          <w:rFonts w:ascii="Arial" w:hAnsi="Arial" w:cs="Arial"/>
        </w:rPr>
      </w:pPr>
      <w:r w:rsidRPr="00B90CD6">
        <w:rPr>
          <w:rFonts w:ascii="Arial" w:eastAsia="Arial" w:hAnsi="Arial" w:cs="Arial"/>
        </w:rPr>
        <w:t xml:space="preserve"> </w:t>
      </w:r>
      <w:r w:rsidR="3A4FAADE" w:rsidRPr="00B90CD6">
        <w:rPr>
          <w:rFonts w:ascii="Arial" w:hAnsi="Arial" w:cs="Arial"/>
          <w:noProof/>
        </w:rPr>
        <w:drawing>
          <wp:inline distT="0" distB="0" distL="0" distR="0" wp14:anchorId="30274074" wp14:editId="2E63CC18">
            <wp:extent cx="5625062" cy="5148361"/>
            <wp:effectExtent l="0" t="0" r="0" b="0"/>
            <wp:docPr id="783950229" name="Picture 7839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25062" cy="5148361"/>
                    </a:xfrm>
                    <a:prstGeom prst="rect">
                      <a:avLst/>
                    </a:prstGeom>
                  </pic:spPr>
                </pic:pic>
              </a:graphicData>
            </a:graphic>
          </wp:inline>
        </w:drawing>
      </w:r>
    </w:p>
    <w:p w14:paraId="33FC3FDE" w14:textId="44F4A5E5" w:rsidR="3FF4AEC0" w:rsidRPr="00B90CD6" w:rsidRDefault="3FF4AEC0" w:rsidP="00B90CD6">
      <w:pPr>
        <w:spacing w:line="276" w:lineRule="auto"/>
        <w:jc w:val="center"/>
        <w:rPr>
          <w:rFonts w:ascii="Arial" w:eastAsia="Arial" w:hAnsi="Arial" w:cs="Arial"/>
          <w:i/>
          <w:iCs/>
        </w:rPr>
      </w:pPr>
      <w:r w:rsidRPr="00B90CD6">
        <w:rPr>
          <w:rFonts w:ascii="Arial" w:eastAsia="Arial" w:hAnsi="Arial" w:cs="Arial"/>
          <w:i/>
          <w:iCs/>
        </w:rPr>
        <w:t xml:space="preserve"> </w:t>
      </w:r>
      <w:bookmarkStart w:id="32" w:name="_Toc196759065"/>
      <w:bookmarkStart w:id="33" w:name="_Toc196770561"/>
      <w:r w:rsidR="79C14561" w:rsidRPr="00B90CD6">
        <w:rPr>
          <w:rFonts w:ascii="Arial" w:eastAsia="Arial" w:hAnsi="Arial" w:cs="Arial"/>
          <w:i/>
          <w:iCs/>
        </w:rPr>
        <w:t xml:space="preserve">Figure </w:t>
      </w:r>
      <w:r w:rsidRPr="00B90CD6">
        <w:rPr>
          <w:rFonts w:ascii="Arial" w:hAnsi="Arial" w:cs="Arial"/>
          <w:i/>
          <w:iCs/>
        </w:rPr>
        <w:fldChar w:fldCharType="begin"/>
      </w:r>
      <w:r w:rsidRPr="00B90CD6">
        <w:rPr>
          <w:rFonts w:ascii="Arial" w:hAnsi="Arial" w:cs="Arial"/>
          <w:i/>
          <w:iCs/>
        </w:rPr>
        <w:instrText xml:space="preserve"> SEQ Figure \* ARABIC </w:instrText>
      </w:r>
      <w:r w:rsidRPr="00B90CD6">
        <w:rPr>
          <w:rFonts w:ascii="Arial" w:hAnsi="Arial" w:cs="Arial"/>
          <w:i/>
          <w:iCs/>
        </w:rPr>
        <w:fldChar w:fldCharType="separate"/>
      </w:r>
      <w:r w:rsidR="005A75FE">
        <w:rPr>
          <w:rFonts w:ascii="Arial" w:hAnsi="Arial" w:cs="Arial"/>
          <w:i/>
          <w:iCs/>
          <w:noProof/>
        </w:rPr>
        <w:t>7</w:t>
      </w:r>
      <w:r w:rsidRPr="00B90CD6">
        <w:rPr>
          <w:rFonts w:ascii="Arial" w:hAnsi="Arial" w:cs="Arial"/>
          <w:i/>
          <w:iCs/>
        </w:rPr>
        <w:fldChar w:fldCharType="end"/>
      </w:r>
      <w:r w:rsidR="79C14561" w:rsidRPr="00B90CD6">
        <w:rPr>
          <w:rFonts w:ascii="Arial" w:eastAsia="Arial" w:hAnsi="Arial" w:cs="Arial"/>
          <w:i/>
          <w:iCs/>
        </w:rPr>
        <w:t xml:space="preserve">: PWM Output – After </w:t>
      </w:r>
      <w:r w:rsidR="2D03B24B" w:rsidRPr="00B90CD6">
        <w:rPr>
          <w:rFonts w:ascii="Arial" w:eastAsia="Arial" w:hAnsi="Arial" w:cs="Arial"/>
          <w:i/>
          <w:iCs/>
        </w:rPr>
        <w:t>I</w:t>
      </w:r>
      <w:r w:rsidR="79C14561" w:rsidRPr="00B90CD6">
        <w:rPr>
          <w:rFonts w:ascii="Arial" w:eastAsia="Arial" w:hAnsi="Arial" w:cs="Arial"/>
          <w:i/>
          <w:iCs/>
        </w:rPr>
        <w:t>solation</w:t>
      </w:r>
      <w:bookmarkEnd w:id="32"/>
      <w:bookmarkEnd w:id="33"/>
    </w:p>
    <w:p w14:paraId="6EB80B88" w14:textId="77A17FCD" w:rsidR="5A8B130F" w:rsidRPr="00B90CD6" w:rsidRDefault="5A8B130F" w:rsidP="00B90CD6">
      <w:pPr>
        <w:spacing w:line="276" w:lineRule="auto"/>
        <w:jc w:val="center"/>
        <w:rPr>
          <w:rFonts w:ascii="Arial" w:eastAsia="Arial" w:hAnsi="Arial" w:cs="Arial"/>
          <w:i/>
          <w:iCs/>
        </w:rPr>
      </w:pPr>
    </w:p>
    <w:p w14:paraId="381A0B6D" w14:textId="18A64B9E" w:rsidR="5A8B130F" w:rsidRPr="00B90CD6" w:rsidRDefault="5A8B130F" w:rsidP="00B90CD6">
      <w:pPr>
        <w:spacing w:line="276" w:lineRule="auto"/>
        <w:jc w:val="center"/>
        <w:rPr>
          <w:rFonts w:ascii="Arial" w:eastAsia="Arial" w:hAnsi="Arial" w:cs="Arial"/>
          <w:i/>
          <w:iCs/>
        </w:rPr>
      </w:pPr>
    </w:p>
    <w:p w14:paraId="5D9A30D1" w14:textId="10FBD096" w:rsidR="5A8B130F" w:rsidRPr="00B90CD6" w:rsidRDefault="5A8B130F" w:rsidP="00B90CD6">
      <w:pPr>
        <w:spacing w:line="276" w:lineRule="auto"/>
        <w:jc w:val="center"/>
        <w:rPr>
          <w:rFonts w:ascii="Arial" w:eastAsia="Arial" w:hAnsi="Arial" w:cs="Arial"/>
          <w:i/>
          <w:iCs/>
        </w:rPr>
      </w:pPr>
    </w:p>
    <w:p w14:paraId="4B9F907B" w14:textId="1593C220" w:rsidR="5A8B130F" w:rsidRPr="00B90CD6" w:rsidRDefault="5A8B130F" w:rsidP="00B90CD6">
      <w:pPr>
        <w:spacing w:line="276" w:lineRule="auto"/>
        <w:jc w:val="center"/>
        <w:rPr>
          <w:rFonts w:ascii="Arial" w:eastAsia="Arial" w:hAnsi="Arial" w:cs="Arial"/>
          <w:i/>
          <w:iCs/>
        </w:rPr>
      </w:pPr>
    </w:p>
    <w:p w14:paraId="4BFAD847" w14:textId="093CB6A0" w:rsidR="5A8B130F" w:rsidRPr="00B90CD6" w:rsidRDefault="5A8B130F" w:rsidP="00B90CD6">
      <w:pPr>
        <w:spacing w:line="276" w:lineRule="auto"/>
        <w:jc w:val="center"/>
        <w:rPr>
          <w:rFonts w:ascii="Arial" w:eastAsia="Arial" w:hAnsi="Arial" w:cs="Arial"/>
          <w:i/>
          <w:iCs/>
        </w:rPr>
      </w:pPr>
    </w:p>
    <w:p w14:paraId="7989E168" w14:textId="1E22A78D" w:rsidR="5A8B130F" w:rsidRPr="00B90CD6" w:rsidRDefault="5A8B130F" w:rsidP="00B90CD6">
      <w:pPr>
        <w:spacing w:line="276" w:lineRule="auto"/>
        <w:jc w:val="center"/>
        <w:rPr>
          <w:rFonts w:ascii="Arial" w:eastAsia="Arial" w:hAnsi="Arial" w:cs="Arial"/>
          <w:i/>
          <w:iCs/>
        </w:rPr>
      </w:pPr>
    </w:p>
    <w:p w14:paraId="371702E3" w14:textId="392D97C3" w:rsidR="5A8B130F" w:rsidRPr="00B90CD6" w:rsidRDefault="5A8B130F" w:rsidP="00B90CD6">
      <w:pPr>
        <w:spacing w:line="276" w:lineRule="auto"/>
        <w:jc w:val="center"/>
        <w:rPr>
          <w:rFonts w:ascii="Arial" w:eastAsia="Arial" w:hAnsi="Arial" w:cs="Arial"/>
          <w:i/>
          <w:iCs/>
        </w:rPr>
      </w:pPr>
    </w:p>
    <w:p w14:paraId="764DC124" w14:textId="52AB392E" w:rsidR="5A8B130F" w:rsidRPr="00B90CD6" w:rsidRDefault="5A8B130F" w:rsidP="00B90CD6">
      <w:pPr>
        <w:spacing w:line="276" w:lineRule="auto"/>
        <w:jc w:val="center"/>
        <w:rPr>
          <w:rFonts w:ascii="Arial" w:eastAsia="Arial" w:hAnsi="Arial" w:cs="Arial"/>
          <w:i/>
          <w:iCs/>
        </w:rPr>
      </w:pPr>
    </w:p>
    <w:p w14:paraId="3B02DF55" w14:textId="612DDEF6" w:rsidR="5A8B130F" w:rsidRPr="00B90CD6" w:rsidRDefault="5A8B130F" w:rsidP="00B90CD6">
      <w:pPr>
        <w:spacing w:line="276" w:lineRule="auto"/>
        <w:jc w:val="center"/>
        <w:rPr>
          <w:rFonts w:ascii="Arial" w:eastAsia="Arial" w:hAnsi="Arial" w:cs="Arial"/>
          <w:i/>
          <w:iCs/>
        </w:rPr>
      </w:pPr>
    </w:p>
    <w:p w14:paraId="329192A7" w14:textId="13BAFF0B" w:rsidR="5A8B130F" w:rsidRPr="00B90CD6" w:rsidRDefault="5A8B130F" w:rsidP="00B90CD6">
      <w:pPr>
        <w:spacing w:line="276" w:lineRule="auto"/>
        <w:jc w:val="center"/>
        <w:rPr>
          <w:rFonts w:ascii="Arial" w:eastAsia="Arial" w:hAnsi="Arial" w:cs="Arial"/>
          <w:i/>
          <w:iCs/>
        </w:rPr>
      </w:pPr>
    </w:p>
    <w:p w14:paraId="7B43D015" w14:textId="777B1F2F" w:rsidR="5A8B130F" w:rsidRPr="00B90CD6" w:rsidRDefault="5A8B130F" w:rsidP="00B90CD6">
      <w:pPr>
        <w:spacing w:line="276" w:lineRule="auto"/>
        <w:jc w:val="center"/>
        <w:rPr>
          <w:rFonts w:ascii="Arial" w:eastAsia="Arial" w:hAnsi="Arial" w:cs="Arial"/>
          <w:i/>
          <w:iCs/>
        </w:rPr>
      </w:pPr>
    </w:p>
    <w:p w14:paraId="69AC4713" w14:textId="12DFB569" w:rsidR="5A8B130F" w:rsidRPr="00B90CD6" w:rsidRDefault="5A8B130F" w:rsidP="00B90CD6">
      <w:pPr>
        <w:spacing w:line="276" w:lineRule="auto"/>
        <w:jc w:val="center"/>
        <w:rPr>
          <w:rFonts w:ascii="Arial" w:eastAsia="Arial" w:hAnsi="Arial" w:cs="Arial"/>
          <w:i/>
          <w:iCs/>
        </w:rPr>
      </w:pPr>
    </w:p>
    <w:p w14:paraId="3F6364FF" w14:textId="1F615862" w:rsidR="5A8B130F" w:rsidRPr="00B90CD6" w:rsidRDefault="5A8B130F" w:rsidP="00B90CD6">
      <w:pPr>
        <w:spacing w:line="276" w:lineRule="auto"/>
        <w:jc w:val="center"/>
        <w:rPr>
          <w:rFonts w:ascii="Arial" w:eastAsia="Arial" w:hAnsi="Arial" w:cs="Arial"/>
          <w:i/>
          <w:iCs/>
        </w:rPr>
      </w:pPr>
    </w:p>
    <w:p w14:paraId="4FB2DDED" w14:textId="049C2861" w:rsidR="5A8B130F" w:rsidRPr="00B90CD6" w:rsidRDefault="5A8B130F" w:rsidP="00B90CD6">
      <w:pPr>
        <w:spacing w:line="276" w:lineRule="auto"/>
        <w:rPr>
          <w:rFonts w:ascii="Arial" w:eastAsia="Arial" w:hAnsi="Arial" w:cs="Arial"/>
          <w:i/>
          <w:iCs/>
        </w:rPr>
      </w:pPr>
    </w:p>
    <w:tbl>
      <w:tblPr>
        <w:tblStyle w:val="GridTable1Light"/>
        <w:tblW w:w="0" w:type="auto"/>
        <w:tblLayout w:type="fixed"/>
        <w:tblLook w:val="06A0" w:firstRow="1" w:lastRow="0" w:firstColumn="1" w:lastColumn="0" w:noHBand="1" w:noVBand="1"/>
      </w:tblPr>
      <w:tblGrid>
        <w:gridCol w:w="4680"/>
        <w:gridCol w:w="4680"/>
      </w:tblGrid>
      <w:tr w:rsidR="5A8B130F" w:rsidRPr="00B90CD6" w14:paraId="7CEBFA62" w14:textId="77777777" w:rsidTr="0084130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AEDE35A" w14:textId="5429D860" w:rsidR="65C617E0" w:rsidRPr="001732CE" w:rsidRDefault="65C617E0" w:rsidP="003B2EFC">
            <w:pPr>
              <w:spacing w:line="276" w:lineRule="auto"/>
              <w:jc w:val="center"/>
              <w:rPr>
                <w:rFonts w:ascii="Arial" w:eastAsia="Aptos" w:hAnsi="Arial" w:cs="Arial"/>
                <w:b w:val="0"/>
                <w:bCs w:val="0"/>
                <w:szCs w:val="23"/>
              </w:rPr>
            </w:pPr>
            <w:r w:rsidRPr="001732CE">
              <w:rPr>
                <w:rFonts w:ascii="Arial" w:eastAsia="Aptos" w:hAnsi="Arial" w:cs="Arial"/>
                <w:b w:val="0"/>
                <w:bCs w:val="0"/>
                <w:szCs w:val="23"/>
              </w:rPr>
              <w:t>PWM Input Voltage</w:t>
            </w:r>
          </w:p>
        </w:tc>
        <w:tc>
          <w:tcPr>
            <w:tcW w:w="4680" w:type="dxa"/>
          </w:tcPr>
          <w:p w14:paraId="25E6CC92" w14:textId="0F11CCE4" w:rsidR="65C617E0" w:rsidRPr="001732CE" w:rsidRDefault="65C617E0" w:rsidP="003B2EFC">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ptos" w:hAnsi="Arial" w:cs="Arial"/>
                <w:b w:val="0"/>
                <w:bCs w:val="0"/>
                <w:szCs w:val="23"/>
              </w:rPr>
            </w:pPr>
            <w:r w:rsidRPr="001732CE">
              <w:rPr>
                <w:rFonts w:ascii="Arial" w:eastAsia="Aptos" w:hAnsi="Arial" w:cs="Arial"/>
                <w:b w:val="0"/>
                <w:bCs w:val="0"/>
                <w:szCs w:val="23"/>
              </w:rPr>
              <w:t>PWM Output Voltage</w:t>
            </w:r>
          </w:p>
        </w:tc>
      </w:tr>
      <w:tr w:rsidR="5A8B130F" w:rsidRPr="00B90CD6" w14:paraId="5D6DF422"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2E59740" w14:textId="0B4DC691" w:rsidR="65C617E0" w:rsidRPr="001732CE" w:rsidRDefault="65C617E0" w:rsidP="003B2EFC">
            <w:pPr>
              <w:spacing w:line="276" w:lineRule="auto"/>
              <w:jc w:val="center"/>
              <w:rPr>
                <w:rFonts w:ascii="Arial" w:eastAsia="Aptos" w:hAnsi="Arial" w:cs="Arial"/>
                <w:b w:val="0"/>
                <w:bCs w:val="0"/>
                <w:szCs w:val="23"/>
              </w:rPr>
            </w:pPr>
            <w:r w:rsidRPr="001732CE">
              <w:rPr>
                <w:rFonts w:ascii="Arial" w:eastAsia="Aptos" w:hAnsi="Arial" w:cs="Arial"/>
                <w:b w:val="0"/>
                <w:bCs w:val="0"/>
                <w:szCs w:val="23"/>
              </w:rPr>
              <w:t>PWM 1H</w:t>
            </w:r>
            <w:r w:rsidR="28E0A0A6" w:rsidRPr="001732CE">
              <w:rPr>
                <w:rFonts w:ascii="Arial" w:eastAsia="Aptos" w:hAnsi="Arial" w:cs="Arial"/>
                <w:b w:val="0"/>
                <w:bCs w:val="0"/>
                <w:szCs w:val="23"/>
              </w:rPr>
              <w:t xml:space="preserve"> – 3.4V</w:t>
            </w:r>
          </w:p>
        </w:tc>
        <w:tc>
          <w:tcPr>
            <w:tcW w:w="4680" w:type="dxa"/>
          </w:tcPr>
          <w:p w14:paraId="45939303" w14:textId="2EA7624A" w:rsidR="5A8B130F" w:rsidRPr="001732CE" w:rsidRDefault="5A8B130F" w:rsidP="003B2E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1732CE">
              <w:rPr>
                <w:rFonts w:ascii="Arial" w:eastAsia="Aptos" w:hAnsi="Arial" w:cs="Arial"/>
                <w:szCs w:val="23"/>
              </w:rPr>
              <w:t xml:space="preserve">PWM 1H – </w:t>
            </w:r>
            <w:r w:rsidR="19FF85B0" w:rsidRPr="001732CE">
              <w:rPr>
                <w:rFonts w:ascii="Arial" w:eastAsia="Aptos" w:hAnsi="Arial" w:cs="Arial"/>
                <w:szCs w:val="23"/>
              </w:rPr>
              <w:t>6.2V</w:t>
            </w:r>
          </w:p>
        </w:tc>
      </w:tr>
      <w:tr w:rsidR="5A8B130F" w:rsidRPr="00B90CD6" w14:paraId="370DAD2D"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23BDB93" w14:textId="01702526" w:rsidR="28E0A0A6" w:rsidRPr="001732CE" w:rsidRDefault="28E0A0A6" w:rsidP="003B2EFC">
            <w:pPr>
              <w:spacing w:line="276" w:lineRule="auto"/>
              <w:jc w:val="center"/>
              <w:rPr>
                <w:rFonts w:ascii="Arial" w:eastAsia="Aptos" w:hAnsi="Arial" w:cs="Arial"/>
                <w:b w:val="0"/>
                <w:bCs w:val="0"/>
                <w:szCs w:val="23"/>
              </w:rPr>
            </w:pPr>
            <w:r w:rsidRPr="001732CE">
              <w:rPr>
                <w:rFonts w:ascii="Arial" w:eastAsia="Aptos" w:hAnsi="Arial" w:cs="Arial"/>
                <w:b w:val="0"/>
                <w:bCs w:val="0"/>
                <w:szCs w:val="23"/>
              </w:rPr>
              <w:t>PWM 1L – 3.4V</w:t>
            </w:r>
          </w:p>
        </w:tc>
        <w:tc>
          <w:tcPr>
            <w:tcW w:w="4680" w:type="dxa"/>
          </w:tcPr>
          <w:p w14:paraId="531B8EFC" w14:textId="013BFD6A" w:rsidR="5A8B130F" w:rsidRPr="001732CE" w:rsidRDefault="5A8B130F" w:rsidP="003B2E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1732CE">
              <w:rPr>
                <w:rFonts w:ascii="Arial" w:eastAsia="Aptos" w:hAnsi="Arial" w:cs="Arial"/>
                <w:szCs w:val="23"/>
              </w:rPr>
              <w:t xml:space="preserve">PWM 1L – </w:t>
            </w:r>
            <w:r w:rsidR="4EE3C1AD" w:rsidRPr="001732CE">
              <w:rPr>
                <w:rFonts w:ascii="Arial" w:eastAsia="Aptos" w:hAnsi="Arial" w:cs="Arial"/>
                <w:szCs w:val="23"/>
              </w:rPr>
              <w:t>6.2V</w:t>
            </w:r>
          </w:p>
        </w:tc>
      </w:tr>
      <w:tr w:rsidR="5A8B130F" w:rsidRPr="00B90CD6" w14:paraId="72AADF31"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F09A851" w14:textId="649F4F74" w:rsidR="28E0A0A6" w:rsidRPr="001732CE" w:rsidRDefault="28E0A0A6" w:rsidP="003B2EFC">
            <w:pPr>
              <w:spacing w:line="276" w:lineRule="auto"/>
              <w:jc w:val="center"/>
              <w:rPr>
                <w:rFonts w:ascii="Arial" w:eastAsia="Aptos" w:hAnsi="Arial" w:cs="Arial"/>
                <w:b w:val="0"/>
                <w:bCs w:val="0"/>
                <w:szCs w:val="23"/>
              </w:rPr>
            </w:pPr>
            <w:r w:rsidRPr="001732CE">
              <w:rPr>
                <w:rFonts w:ascii="Arial" w:eastAsia="Aptos" w:hAnsi="Arial" w:cs="Arial"/>
                <w:b w:val="0"/>
                <w:bCs w:val="0"/>
                <w:szCs w:val="23"/>
              </w:rPr>
              <w:t>PWM 2H – 3.4V</w:t>
            </w:r>
          </w:p>
        </w:tc>
        <w:tc>
          <w:tcPr>
            <w:tcW w:w="4680" w:type="dxa"/>
          </w:tcPr>
          <w:p w14:paraId="6DE00FD9" w14:textId="6E4CF749" w:rsidR="5A8B130F" w:rsidRPr="001732CE" w:rsidRDefault="5A8B130F" w:rsidP="003B2E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1732CE">
              <w:rPr>
                <w:rFonts w:ascii="Arial" w:eastAsia="Aptos" w:hAnsi="Arial" w:cs="Arial"/>
                <w:szCs w:val="23"/>
              </w:rPr>
              <w:t xml:space="preserve">PWM 2H – </w:t>
            </w:r>
            <w:r w:rsidR="287E51F5" w:rsidRPr="001732CE">
              <w:rPr>
                <w:rFonts w:ascii="Arial" w:eastAsia="Aptos" w:hAnsi="Arial" w:cs="Arial"/>
                <w:szCs w:val="23"/>
              </w:rPr>
              <w:t>6.0V</w:t>
            </w:r>
          </w:p>
        </w:tc>
      </w:tr>
      <w:tr w:rsidR="5A8B130F" w:rsidRPr="00B90CD6" w14:paraId="72091F6F" w14:textId="77777777" w:rsidTr="00841307">
        <w:trPr>
          <w:trHeight w:val="179"/>
        </w:trPr>
        <w:tc>
          <w:tcPr>
            <w:cnfStyle w:val="001000000000" w:firstRow="0" w:lastRow="0" w:firstColumn="1" w:lastColumn="0" w:oddVBand="0" w:evenVBand="0" w:oddHBand="0" w:evenHBand="0" w:firstRowFirstColumn="0" w:firstRowLastColumn="0" w:lastRowFirstColumn="0" w:lastRowLastColumn="0"/>
            <w:tcW w:w="4680" w:type="dxa"/>
          </w:tcPr>
          <w:p w14:paraId="3DE966D0" w14:textId="3CB2725E" w:rsidR="28E0A0A6" w:rsidRPr="001732CE" w:rsidRDefault="28E0A0A6" w:rsidP="003B2EFC">
            <w:pPr>
              <w:spacing w:line="276" w:lineRule="auto"/>
              <w:jc w:val="center"/>
              <w:rPr>
                <w:rFonts w:ascii="Arial" w:eastAsia="Aptos" w:hAnsi="Arial" w:cs="Arial"/>
                <w:b w:val="0"/>
                <w:bCs w:val="0"/>
                <w:szCs w:val="23"/>
              </w:rPr>
            </w:pPr>
            <w:r w:rsidRPr="001732CE">
              <w:rPr>
                <w:rFonts w:ascii="Arial" w:eastAsia="Aptos" w:hAnsi="Arial" w:cs="Arial"/>
                <w:b w:val="0"/>
                <w:bCs w:val="0"/>
                <w:szCs w:val="23"/>
              </w:rPr>
              <w:t>PWM 2L – 3.4V</w:t>
            </w:r>
          </w:p>
        </w:tc>
        <w:tc>
          <w:tcPr>
            <w:tcW w:w="4680" w:type="dxa"/>
          </w:tcPr>
          <w:p w14:paraId="229854BC" w14:textId="5709023B" w:rsidR="5A8B130F" w:rsidRPr="001732CE" w:rsidRDefault="5A8B130F" w:rsidP="003B2E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1732CE">
              <w:rPr>
                <w:rFonts w:ascii="Arial" w:eastAsia="Aptos" w:hAnsi="Arial" w:cs="Arial"/>
                <w:szCs w:val="23"/>
              </w:rPr>
              <w:t xml:space="preserve">PWM 2L – </w:t>
            </w:r>
            <w:r w:rsidR="60F9F6EA" w:rsidRPr="001732CE">
              <w:rPr>
                <w:rFonts w:ascii="Arial" w:eastAsia="Aptos" w:hAnsi="Arial" w:cs="Arial"/>
                <w:szCs w:val="23"/>
              </w:rPr>
              <w:t>6.2V</w:t>
            </w:r>
          </w:p>
        </w:tc>
      </w:tr>
      <w:tr w:rsidR="5A8B130F" w:rsidRPr="00B90CD6" w14:paraId="5578FBAC"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9E1A7C6" w14:textId="30457450" w:rsidR="28E0A0A6" w:rsidRPr="001732CE" w:rsidRDefault="28E0A0A6" w:rsidP="003B2EFC">
            <w:pPr>
              <w:spacing w:line="276" w:lineRule="auto"/>
              <w:jc w:val="center"/>
              <w:rPr>
                <w:rFonts w:ascii="Arial" w:eastAsia="Aptos" w:hAnsi="Arial" w:cs="Arial"/>
                <w:b w:val="0"/>
                <w:bCs w:val="0"/>
                <w:szCs w:val="23"/>
              </w:rPr>
            </w:pPr>
            <w:r w:rsidRPr="001732CE">
              <w:rPr>
                <w:rFonts w:ascii="Arial" w:eastAsia="Aptos" w:hAnsi="Arial" w:cs="Arial"/>
                <w:b w:val="0"/>
                <w:bCs w:val="0"/>
                <w:szCs w:val="23"/>
              </w:rPr>
              <w:t>PWM 3H – 3.4V</w:t>
            </w:r>
          </w:p>
        </w:tc>
        <w:tc>
          <w:tcPr>
            <w:tcW w:w="4680" w:type="dxa"/>
          </w:tcPr>
          <w:p w14:paraId="164A6D09" w14:textId="5E6E520C" w:rsidR="5A8B130F" w:rsidRPr="001732CE" w:rsidRDefault="5A8B130F" w:rsidP="003B2E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1732CE">
              <w:rPr>
                <w:rFonts w:ascii="Arial" w:eastAsia="Aptos" w:hAnsi="Arial" w:cs="Arial"/>
                <w:szCs w:val="23"/>
              </w:rPr>
              <w:t xml:space="preserve">PWM 3H – </w:t>
            </w:r>
            <w:r w:rsidR="1372210C" w:rsidRPr="001732CE">
              <w:rPr>
                <w:rFonts w:ascii="Arial" w:eastAsia="Aptos" w:hAnsi="Arial" w:cs="Arial"/>
                <w:szCs w:val="23"/>
              </w:rPr>
              <w:t>6.2V</w:t>
            </w:r>
          </w:p>
        </w:tc>
      </w:tr>
      <w:tr w:rsidR="5A8B130F" w:rsidRPr="00B90CD6" w14:paraId="02E1A64C"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183CF1C" w14:textId="757DCDC1" w:rsidR="28E0A0A6" w:rsidRPr="001732CE" w:rsidRDefault="28E0A0A6" w:rsidP="003B2EFC">
            <w:pPr>
              <w:spacing w:line="276" w:lineRule="auto"/>
              <w:jc w:val="center"/>
              <w:rPr>
                <w:rFonts w:ascii="Arial" w:eastAsia="Aptos" w:hAnsi="Arial" w:cs="Arial"/>
                <w:b w:val="0"/>
                <w:bCs w:val="0"/>
                <w:szCs w:val="23"/>
              </w:rPr>
            </w:pPr>
            <w:r w:rsidRPr="001732CE">
              <w:rPr>
                <w:rFonts w:ascii="Arial" w:eastAsia="Aptos" w:hAnsi="Arial" w:cs="Arial"/>
                <w:b w:val="0"/>
                <w:bCs w:val="0"/>
                <w:szCs w:val="23"/>
              </w:rPr>
              <w:t>PWM 3L – 3.4V</w:t>
            </w:r>
          </w:p>
        </w:tc>
        <w:tc>
          <w:tcPr>
            <w:tcW w:w="4680" w:type="dxa"/>
          </w:tcPr>
          <w:p w14:paraId="02A2DCE1" w14:textId="1F54ABD0" w:rsidR="5A8B130F" w:rsidRPr="001732CE" w:rsidRDefault="5A8B130F" w:rsidP="003B2E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1732CE">
              <w:rPr>
                <w:rFonts w:ascii="Arial" w:eastAsia="Aptos" w:hAnsi="Arial" w:cs="Arial"/>
                <w:szCs w:val="23"/>
              </w:rPr>
              <w:t xml:space="preserve">PWM 3L – </w:t>
            </w:r>
            <w:r w:rsidR="72AD9351" w:rsidRPr="001732CE">
              <w:rPr>
                <w:rFonts w:ascii="Arial" w:eastAsia="Aptos" w:hAnsi="Arial" w:cs="Arial"/>
                <w:szCs w:val="23"/>
              </w:rPr>
              <w:t>6.2V</w:t>
            </w:r>
          </w:p>
        </w:tc>
      </w:tr>
    </w:tbl>
    <w:p w14:paraId="650DBB3C" w14:textId="719270F2" w:rsidR="65C617E0" w:rsidRPr="00B90CD6" w:rsidRDefault="65C617E0" w:rsidP="00B90CD6">
      <w:pPr>
        <w:pStyle w:val="Caption"/>
        <w:framePr w:w="6525" w:h="541" w:hRule="exact" w:wrap="around" w:x="3369" w:y="11"/>
        <w:spacing w:line="276" w:lineRule="auto"/>
        <w:rPr>
          <w:rFonts w:ascii="Arial" w:eastAsia="Arial" w:hAnsi="Arial" w:cs="Arial"/>
          <w:b w:val="0"/>
          <w:bCs w:val="0"/>
          <w:i/>
          <w:iCs/>
        </w:rPr>
      </w:pPr>
      <w:bookmarkStart w:id="34" w:name="_Toc196765967"/>
      <w:r w:rsidRPr="00B90CD6">
        <w:rPr>
          <w:rFonts w:ascii="Arial" w:eastAsia="Arial" w:hAnsi="Arial" w:cs="Arial"/>
          <w:b w:val="0"/>
          <w:bCs w:val="0"/>
          <w:i/>
          <w:iCs/>
        </w:rPr>
        <w:t xml:space="preserve">Table </w:t>
      </w:r>
      <w:r w:rsidR="00C0696F" w:rsidRPr="00B90CD6">
        <w:rPr>
          <w:rFonts w:ascii="Arial" w:eastAsia="Arial" w:hAnsi="Arial" w:cs="Arial"/>
          <w:b w:val="0"/>
          <w:bCs w:val="0"/>
          <w:i/>
          <w:iCs/>
        </w:rPr>
        <w:fldChar w:fldCharType="begin"/>
      </w:r>
      <w:r w:rsidR="00C0696F" w:rsidRPr="00B90CD6">
        <w:rPr>
          <w:rFonts w:ascii="Arial" w:eastAsia="Arial" w:hAnsi="Arial" w:cs="Arial"/>
          <w:b w:val="0"/>
          <w:bCs w:val="0"/>
          <w:i/>
          <w:iCs/>
        </w:rPr>
        <w:instrText xml:space="preserve"> SEQ Table \* ARABIC </w:instrText>
      </w:r>
      <w:r w:rsidR="00C0696F" w:rsidRPr="00B90CD6">
        <w:rPr>
          <w:rFonts w:ascii="Arial" w:eastAsia="Arial" w:hAnsi="Arial" w:cs="Arial"/>
          <w:b w:val="0"/>
          <w:bCs w:val="0"/>
          <w:i/>
          <w:iCs/>
        </w:rPr>
        <w:fldChar w:fldCharType="separate"/>
      </w:r>
      <w:r w:rsidR="005A75FE">
        <w:rPr>
          <w:rFonts w:ascii="Arial" w:eastAsia="Arial" w:hAnsi="Arial" w:cs="Arial"/>
          <w:b w:val="0"/>
          <w:bCs w:val="0"/>
          <w:i/>
          <w:iCs/>
          <w:noProof/>
        </w:rPr>
        <w:t>1</w:t>
      </w:r>
      <w:r w:rsidR="00C0696F" w:rsidRPr="00B90CD6">
        <w:rPr>
          <w:rFonts w:ascii="Arial" w:eastAsia="Arial" w:hAnsi="Arial" w:cs="Arial"/>
          <w:b w:val="0"/>
          <w:bCs w:val="0"/>
          <w:i/>
          <w:iCs/>
        </w:rPr>
        <w:fldChar w:fldCharType="end"/>
      </w:r>
      <w:r w:rsidRPr="00B90CD6">
        <w:rPr>
          <w:rFonts w:ascii="Arial" w:eastAsia="Arial" w:hAnsi="Arial" w:cs="Arial"/>
          <w:b w:val="0"/>
          <w:bCs w:val="0"/>
          <w:i/>
          <w:iCs/>
        </w:rPr>
        <w:t xml:space="preserve">: </w:t>
      </w:r>
      <w:r w:rsidR="6F22CE62" w:rsidRPr="00B90CD6">
        <w:rPr>
          <w:rFonts w:ascii="Arial" w:eastAsia="Arial" w:hAnsi="Arial" w:cs="Arial"/>
          <w:b w:val="0"/>
          <w:bCs w:val="0"/>
          <w:i/>
          <w:iCs/>
        </w:rPr>
        <w:t>PWM Input and Output Isolation Voltages</w:t>
      </w:r>
      <w:bookmarkEnd w:id="34"/>
    </w:p>
    <w:p w14:paraId="0E614578" w14:textId="77777777" w:rsidR="001F19E1" w:rsidRDefault="001F19E1" w:rsidP="00B90CD6">
      <w:pPr>
        <w:spacing w:line="276" w:lineRule="auto"/>
        <w:rPr>
          <w:rFonts w:ascii="Arial" w:eastAsia="Arial" w:hAnsi="Arial" w:cs="Arial"/>
        </w:rPr>
      </w:pPr>
    </w:p>
    <w:p w14:paraId="4FAEFCAF" w14:textId="77777777" w:rsidR="001732CE" w:rsidRPr="00B90CD6" w:rsidRDefault="001732CE" w:rsidP="00B90CD6">
      <w:pPr>
        <w:spacing w:line="276" w:lineRule="auto"/>
        <w:rPr>
          <w:rFonts w:ascii="Arial" w:eastAsia="Arial" w:hAnsi="Arial" w:cs="Arial"/>
        </w:rPr>
      </w:pPr>
    </w:p>
    <w:p w14:paraId="4CE64939" w14:textId="1BD9D230" w:rsidR="7DBF04B4" w:rsidRPr="00B90CD6" w:rsidRDefault="7DBF04B4" w:rsidP="00B90CD6">
      <w:pPr>
        <w:spacing w:line="276" w:lineRule="auto"/>
        <w:rPr>
          <w:rFonts w:ascii="Arial" w:eastAsia="Arial" w:hAnsi="Arial" w:cs="Arial"/>
        </w:rPr>
      </w:pPr>
      <w:r w:rsidRPr="00B90CD6">
        <w:rPr>
          <w:rFonts w:ascii="Arial" w:eastAsia="Arial" w:hAnsi="Arial" w:cs="Arial"/>
        </w:rPr>
        <w:t>In the beginning of this project, this part of the</w:t>
      </w:r>
      <w:r w:rsidR="3F65265A" w:rsidRPr="00B90CD6">
        <w:rPr>
          <w:rFonts w:ascii="Arial" w:eastAsia="Arial" w:hAnsi="Arial" w:cs="Arial"/>
        </w:rPr>
        <w:t xml:space="preserve"> sub</w:t>
      </w:r>
      <w:r w:rsidRPr="00B90CD6">
        <w:rPr>
          <w:rFonts w:ascii="Arial" w:eastAsia="Arial" w:hAnsi="Arial" w:cs="Arial"/>
        </w:rPr>
        <w:t xml:space="preserve">system was tested by connecting the PWM inputs to the development </w:t>
      </w:r>
      <w:r w:rsidR="4929C428" w:rsidRPr="00B90CD6">
        <w:rPr>
          <w:rFonts w:ascii="Arial" w:eastAsia="Arial" w:hAnsi="Arial" w:cs="Arial"/>
        </w:rPr>
        <w:t>board and</w:t>
      </w:r>
      <w:r w:rsidRPr="00B90CD6">
        <w:rPr>
          <w:rFonts w:ascii="Arial" w:eastAsia="Arial" w:hAnsi="Arial" w:cs="Arial"/>
        </w:rPr>
        <w:t xml:space="preserve"> obtaining the 3.3V and 5V Vcc</w:t>
      </w:r>
      <w:r w:rsidR="07FFC3AA" w:rsidRPr="00B90CD6">
        <w:rPr>
          <w:rFonts w:ascii="Arial" w:eastAsia="Arial" w:hAnsi="Arial" w:cs="Arial"/>
        </w:rPr>
        <w:t xml:space="preserve"> voltages</w:t>
      </w:r>
      <w:r w:rsidRPr="00B90CD6">
        <w:rPr>
          <w:rFonts w:ascii="Arial" w:eastAsia="Arial" w:hAnsi="Arial" w:cs="Arial"/>
        </w:rPr>
        <w:t xml:space="preserve"> for the isolators from a power supply. </w:t>
      </w:r>
      <w:r w:rsidR="25A94C10" w:rsidRPr="00B90CD6">
        <w:rPr>
          <w:rFonts w:ascii="Arial" w:eastAsia="Arial" w:hAnsi="Arial" w:cs="Arial"/>
        </w:rPr>
        <w:t>When full system testing was completed, these values were obtained by connecting the PWM input wires to the MCU, and the 3.3V and 5V Vcc</w:t>
      </w:r>
      <w:r w:rsidR="3B77B5A7" w:rsidRPr="00B90CD6">
        <w:rPr>
          <w:rFonts w:ascii="Arial" w:eastAsia="Arial" w:hAnsi="Arial" w:cs="Arial"/>
        </w:rPr>
        <w:t xml:space="preserve"> voltages</w:t>
      </w:r>
      <w:r w:rsidR="7B4306FB" w:rsidRPr="00B90CD6">
        <w:rPr>
          <w:rFonts w:ascii="Arial" w:eastAsia="Arial" w:hAnsi="Arial" w:cs="Arial"/>
        </w:rPr>
        <w:t xml:space="preserve"> were obtained from the power and MCU subsystems via auxiliary power. </w:t>
      </w:r>
    </w:p>
    <w:p w14:paraId="19C8048C" w14:textId="7C9486B7" w:rsidR="5A8B130F" w:rsidRPr="00B90CD6" w:rsidRDefault="5A8B130F" w:rsidP="00B90CD6">
      <w:pPr>
        <w:spacing w:line="276" w:lineRule="auto"/>
        <w:rPr>
          <w:rFonts w:ascii="Arial" w:eastAsia="Arial" w:hAnsi="Arial" w:cs="Arial"/>
        </w:rPr>
      </w:pPr>
    </w:p>
    <w:p w14:paraId="35D92B24" w14:textId="15953A44" w:rsidR="64C48B31" w:rsidRPr="00B90CD6" w:rsidRDefault="64C48B31" w:rsidP="00B90CD6">
      <w:pPr>
        <w:spacing w:line="276" w:lineRule="auto"/>
        <w:rPr>
          <w:rFonts w:ascii="Arial" w:eastAsia="Arial" w:hAnsi="Arial" w:cs="Arial"/>
        </w:rPr>
      </w:pPr>
      <w:r w:rsidRPr="00B90CD6">
        <w:rPr>
          <w:rFonts w:ascii="Arial" w:eastAsia="Arial" w:hAnsi="Arial" w:cs="Arial"/>
        </w:rPr>
        <w:t xml:space="preserve">In addition to the correct values being output, the speed of these PWMs responded to the speed knob or potentiometer spinning. </w:t>
      </w:r>
      <w:r w:rsidR="548F0800" w:rsidRPr="00B90CD6">
        <w:rPr>
          <w:rFonts w:ascii="Arial" w:eastAsia="Arial" w:hAnsi="Arial" w:cs="Arial"/>
        </w:rPr>
        <w:t>The speed knob functionality is essential to the controllability of the motor, and since the output of the PWM isolation worked with</w:t>
      </w:r>
      <w:r w:rsidR="69BD2D47" w:rsidRPr="00B90CD6">
        <w:rPr>
          <w:rFonts w:ascii="Arial" w:eastAsia="Arial" w:hAnsi="Arial" w:cs="Arial"/>
        </w:rPr>
        <w:t xml:space="preserve"> t</w:t>
      </w:r>
      <w:r w:rsidR="548F0800" w:rsidRPr="00B90CD6">
        <w:rPr>
          <w:rFonts w:ascii="Arial" w:eastAsia="Arial" w:hAnsi="Arial" w:cs="Arial"/>
        </w:rPr>
        <w:t>he sp</w:t>
      </w:r>
      <w:r w:rsidR="48DFF70A" w:rsidRPr="00B90CD6">
        <w:rPr>
          <w:rFonts w:ascii="Arial" w:eastAsia="Arial" w:hAnsi="Arial" w:cs="Arial"/>
        </w:rPr>
        <w:t>eed knob</w:t>
      </w:r>
      <w:r w:rsidR="41051FBB" w:rsidRPr="00B90CD6">
        <w:rPr>
          <w:rFonts w:ascii="Arial" w:eastAsia="Arial" w:hAnsi="Arial" w:cs="Arial"/>
        </w:rPr>
        <w:t xml:space="preserve">, </w:t>
      </w:r>
      <w:r w:rsidR="045A6854" w:rsidRPr="00B90CD6">
        <w:rPr>
          <w:rFonts w:ascii="Arial" w:eastAsia="Arial" w:hAnsi="Arial" w:cs="Arial"/>
        </w:rPr>
        <w:t xml:space="preserve">the PWM isolation </w:t>
      </w:r>
      <w:r w:rsidR="4D101F7A" w:rsidRPr="00B90CD6">
        <w:rPr>
          <w:rFonts w:ascii="Arial" w:eastAsia="Arial" w:hAnsi="Arial" w:cs="Arial"/>
        </w:rPr>
        <w:t>was fully</w:t>
      </w:r>
      <w:r w:rsidR="045A6854" w:rsidRPr="00B90CD6">
        <w:rPr>
          <w:rFonts w:ascii="Arial" w:eastAsia="Arial" w:hAnsi="Arial" w:cs="Arial"/>
        </w:rPr>
        <w:t xml:space="preserve"> functional.</w:t>
      </w:r>
    </w:p>
    <w:p w14:paraId="2EEDE789" w14:textId="489F0AE3" w:rsidR="5A8B130F" w:rsidRPr="00B90CD6" w:rsidRDefault="5A8B130F" w:rsidP="00B90CD6">
      <w:pPr>
        <w:spacing w:line="276" w:lineRule="auto"/>
        <w:rPr>
          <w:rFonts w:ascii="Arial" w:eastAsia="Arial" w:hAnsi="Arial" w:cs="Arial"/>
        </w:rPr>
      </w:pPr>
    </w:p>
    <w:p w14:paraId="1CCA709E" w14:textId="1F47FC0D" w:rsidR="55E16A30" w:rsidRPr="00B90CD6" w:rsidRDefault="55E16A30" w:rsidP="00B90CD6">
      <w:pPr>
        <w:spacing w:line="276" w:lineRule="auto"/>
        <w:rPr>
          <w:rFonts w:ascii="Arial" w:eastAsia="Arial" w:hAnsi="Arial" w:cs="Arial"/>
        </w:rPr>
      </w:pPr>
      <w:r w:rsidRPr="00B90CD6">
        <w:rPr>
          <w:rFonts w:ascii="Arial" w:eastAsia="Arial" w:hAnsi="Arial" w:cs="Arial"/>
        </w:rPr>
        <w:t xml:space="preserve">Another </w:t>
      </w:r>
      <w:r w:rsidR="5E95393B" w:rsidRPr="00B90CD6">
        <w:rPr>
          <w:rFonts w:ascii="Arial" w:eastAsia="Arial" w:hAnsi="Arial" w:cs="Arial"/>
        </w:rPr>
        <w:t>portion of the digital isolation was the relay control. On the opto</w:t>
      </w:r>
      <w:r w:rsidR="57D51EAC" w:rsidRPr="00B90CD6">
        <w:rPr>
          <w:rFonts w:ascii="Arial" w:eastAsia="Arial" w:hAnsi="Arial" w:cs="Arial"/>
        </w:rPr>
        <w:t>electronics</w:t>
      </w:r>
      <w:r w:rsidR="5E95393B" w:rsidRPr="00B90CD6">
        <w:rPr>
          <w:rFonts w:ascii="Arial" w:eastAsia="Arial" w:hAnsi="Arial" w:cs="Arial"/>
        </w:rPr>
        <w:t xml:space="preserve"> board, this included a signal of 3.3V input when the </w:t>
      </w:r>
      <w:r w:rsidR="283F0B32" w:rsidRPr="00B90CD6">
        <w:rPr>
          <w:rFonts w:ascii="Arial" w:eastAsia="Arial" w:hAnsi="Arial" w:cs="Arial"/>
        </w:rPr>
        <w:t>motor</w:t>
      </w:r>
      <w:r w:rsidR="5E95393B" w:rsidRPr="00B90CD6">
        <w:rPr>
          <w:rFonts w:ascii="Arial" w:eastAsia="Arial" w:hAnsi="Arial" w:cs="Arial"/>
        </w:rPr>
        <w:t xml:space="preserve"> was on and 0V when the </w:t>
      </w:r>
      <w:r w:rsidR="61CD18A0" w:rsidRPr="00B90CD6">
        <w:rPr>
          <w:rFonts w:ascii="Arial" w:eastAsia="Arial" w:hAnsi="Arial" w:cs="Arial"/>
        </w:rPr>
        <w:t xml:space="preserve">motor was off. This on and off functionality was realized by a button on the MCU board. </w:t>
      </w:r>
      <w:r w:rsidR="37A3AB73" w:rsidRPr="00B90CD6">
        <w:rPr>
          <w:rFonts w:ascii="Arial" w:eastAsia="Arial" w:hAnsi="Arial" w:cs="Arial"/>
        </w:rPr>
        <w:t xml:space="preserve">In Figures 8, 9, and 10, it is shown that when the button is pressed </w:t>
      </w:r>
      <w:r w:rsidR="161F5C9F" w:rsidRPr="00B90CD6">
        <w:rPr>
          <w:rFonts w:ascii="Arial" w:eastAsia="Arial" w:hAnsi="Arial" w:cs="Arial"/>
        </w:rPr>
        <w:t xml:space="preserve">on the input voltage is 3.3V and output is 5V, and when the button is off, the output voltage was 0V. </w:t>
      </w:r>
    </w:p>
    <w:p w14:paraId="15D26F24" w14:textId="726FF5DC" w:rsidR="5A8B130F" w:rsidRPr="00B90CD6" w:rsidRDefault="5A8B130F" w:rsidP="00B90CD6">
      <w:pPr>
        <w:spacing w:line="276" w:lineRule="auto"/>
        <w:rPr>
          <w:rFonts w:ascii="Arial" w:eastAsia="Arial" w:hAnsi="Arial" w:cs="Arial"/>
        </w:rPr>
      </w:pPr>
    </w:p>
    <w:p w14:paraId="7ECD563A" w14:textId="532C5F95" w:rsidR="4B48C9DD" w:rsidRPr="00B90CD6" w:rsidRDefault="4B48C9DD" w:rsidP="00B90CD6">
      <w:pPr>
        <w:spacing w:line="276" w:lineRule="auto"/>
        <w:jc w:val="center"/>
        <w:rPr>
          <w:rFonts w:ascii="Arial" w:eastAsia="Arial" w:hAnsi="Arial" w:cs="Arial"/>
          <w:szCs w:val="23"/>
        </w:rPr>
      </w:pPr>
      <w:r w:rsidRPr="00B90CD6">
        <w:rPr>
          <w:rFonts w:ascii="Arial" w:hAnsi="Arial" w:cs="Arial"/>
          <w:noProof/>
        </w:rPr>
        <w:drawing>
          <wp:inline distT="0" distB="0" distL="0" distR="0" wp14:anchorId="5992505E" wp14:editId="79139158">
            <wp:extent cx="5750225" cy="3686042"/>
            <wp:effectExtent l="38100" t="38100" r="41275" b="29210"/>
            <wp:docPr id="901999421" name="Picture 90199942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1083" cy="3693002"/>
                    </a:xfrm>
                    <a:prstGeom prst="rect">
                      <a:avLst/>
                    </a:prstGeom>
                    <a:ln w="28575">
                      <a:solidFill>
                        <a:schemeClr val="tx1"/>
                      </a:solidFill>
                    </a:ln>
                  </pic:spPr>
                </pic:pic>
              </a:graphicData>
            </a:graphic>
          </wp:inline>
        </w:drawing>
      </w:r>
      <w:r w:rsidRPr="00B90CD6">
        <w:rPr>
          <w:rFonts w:ascii="Arial" w:eastAsia="Arial" w:hAnsi="Arial" w:cs="Arial"/>
          <w:color w:val="000000" w:themeColor="text1"/>
          <w:szCs w:val="23"/>
        </w:rPr>
        <w:t xml:space="preserve"> </w:t>
      </w:r>
    </w:p>
    <w:p w14:paraId="0BBF6DC7" w14:textId="71E92FC1" w:rsidR="5F13F89D" w:rsidRPr="00B90CD6" w:rsidRDefault="5F13F89D" w:rsidP="00B90CD6">
      <w:pPr>
        <w:spacing w:line="276" w:lineRule="auto"/>
        <w:jc w:val="center"/>
        <w:rPr>
          <w:rFonts w:ascii="Arial" w:eastAsia="Arial" w:hAnsi="Arial" w:cs="Arial"/>
          <w:i/>
          <w:iCs/>
        </w:rPr>
      </w:pPr>
      <w:bookmarkStart w:id="35" w:name="_Toc196759066"/>
      <w:bookmarkStart w:id="36" w:name="_Toc196770562"/>
      <w:r w:rsidRPr="00B90CD6">
        <w:rPr>
          <w:rFonts w:ascii="Arial" w:eastAsia="Arial" w:hAnsi="Arial" w:cs="Arial"/>
          <w:i/>
          <w:iCs/>
        </w:rPr>
        <w:t xml:space="preserve">Figure </w:t>
      </w:r>
      <w:r w:rsidRPr="00B90CD6">
        <w:rPr>
          <w:rFonts w:ascii="Arial" w:hAnsi="Arial" w:cs="Arial"/>
          <w:i/>
          <w:iCs/>
        </w:rPr>
        <w:fldChar w:fldCharType="begin"/>
      </w:r>
      <w:r w:rsidRPr="00B90CD6">
        <w:rPr>
          <w:rFonts w:ascii="Arial" w:hAnsi="Arial" w:cs="Arial"/>
          <w:i/>
          <w:iCs/>
        </w:rPr>
        <w:instrText xml:space="preserve"> SEQ Figure \* ARABIC </w:instrText>
      </w:r>
      <w:r w:rsidRPr="00B90CD6">
        <w:rPr>
          <w:rFonts w:ascii="Arial" w:hAnsi="Arial" w:cs="Arial"/>
          <w:i/>
          <w:iCs/>
        </w:rPr>
        <w:fldChar w:fldCharType="separate"/>
      </w:r>
      <w:r w:rsidR="005A75FE">
        <w:rPr>
          <w:rFonts w:ascii="Arial" w:hAnsi="Arial" w:cs="Arial"/>
          <w:i/>
          <w:iCs/>
          <w:noProof/>
        </w:rPr>
        <w:t>8</w:t>
      </w:r>
      <w:r w:rsidRPr="00B90CD6">
        <w:rPr>
          <w:rFonts w:ascii="Arial" w:hAnsi="Arial" w:cs="Arial"/>
          <w:i/>
          <w:iCs/>
        </w:rPr>
        <w:fldChar w:fldCharType="end"/>
      </w:r>
      <w:r w:rsidRPr="00B90CD6">
        <w:rPr>
          <w:rFonts w:ascii="Arial" w:eastAsia="Arial" w:hAnsi="Arial" w:cs="Arial"/>
          <w:i/>
          <w:iCs/>
        </w:rPr>
        <w:t>: Relay Isolation Input Button On (3.4V)</w:t>
      </w:r>
      <w:bookmarkEnd w:id="35"/>
      <w:bookmarkEnd w:id="36"/>
      <w:r w:rsidRPr="00B90CD6">
        <w:rPr>
          <w:rFonts w:ascii="Arial" w:eastAsia="Arial" w:hAnsi="Arial" w:cs="Arial"/>
          <w:i/>
          <w:iCs/>
        </w:rPr>
        <w:t xml:space="preserve">    </w:t>
      </w:r>
    </w:p>
    <w:p w14:paraId="65DD8309" w14:textId="64EB210D" w:rsidR="5A8B130F" w:rsidRPr="00B90CD6" w:rsidRDefault="5A8B130F" w:rsidP="00B90CD6">
      <w:pPr>
        <w:spacing w:line="276" w:lineRule="auto"/>
        <w:jc w:val="center"/>
        <w:rPr>
          <w:rFonts w:ascii="Arial" w:eastAsia="Arial" w:hAnsi="Arial" w:cs="Arial"/>
          <w:i/>
          <w:iCs/>
        </w:rPr>
      </w:pPr>
    </w:p>
    <w:p w14:paraId="40C76338" w14:textId="1BBA6FF4" w:rsidR="4B48C9DD" w:rsidRPr="00B90CD6" w:rsidRDefault="4B48C9DD" w:rsidP="00B90CD6">
      <w:pPr>
        <w:spacing w:line="276" w:lineRule="auto"/>
        <w:jc w:val="center"/>
        <w:rPr>
          <w:rFonts w:ascii="Arial" w:eastAsia="Arial" w:hAnsi="Arial" w:cs="Arial"/>
          <w:szCs w:val="23"/>
        </w:rPr>
      </w:pPr>
      <w:r w:rsidRPr="00B90CD6">
        <w:rPr>
          <w:rFonts w:ascii="Arial" w:eastAsia="Arial" w:hAnsi="Arial" w:cs="Arial"/>
          <w:color w:val="000000" w:themeColor="text1"/>
          <w:szCs w:val="23"/>
        </w:rPr>
        <w:t xml:space="preserve"> </w:t>
      </w:r>
      <w:r w:rsidRPr="00B90CD6">
        <w:rPr>
          <w:rFonts w:ascii="Arial" w:hAnsi="Arial" w:cs="Arial"/>
          <w:noProof/>
        </w:rPr>
        <w:drawing>
          <wp:inline distT="0" distB="0" distL="0" distR="0" wp14:anchorId="66587D5B" wp14:editId="5093B18D">
            <wp:extent cx="5793057" cy="3713497"/>
            <wp:effectExtent l="38100" t="38100" r="36830" b="39370"/>
            <wp:docPr id="497201083" name="Picture 49720108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08607" cy="3723465"/>
                    </a:xfrm>
                    <a:prstGeom prst="rect">
                      <a:avLst/>
                    </a:prstGeom>
                    <a:ln w="28575">
                      <a:solidFill>
                        <a:schemeClr val="tx1"/>
                      </a:solidFill>
                    </a:ln>
                  </pic:spPr>
                </pic:pic>
              </a:graphicData>
            </a:graphic>
          </wp:inline>
        </w:drawing>
      </w:r>
    </w:p>
    <w:p w14:paraId="5EF1BD9F" w14:textId="302000B6" w:rsidR="4B48C9DD" w:rsidRPr="00B90CD6" w:rsidRDefault="4B48C9DD" w:rsidP="00B90CD6">
      <w:pPr>
        <w:spacing w:line="276" w:lineRule="auto"/>
        <w:jc w:val="center"/>
        <w:rPr>
          <w:rFonts w:ascii="Arial" w:eastAsia="Arial" w:hAnsi="Arial" w:cs="Arial"/>
          <w:i/>
          <w:iCs/>
        </w:rPr>
      </w:pPr>
      <w:r w:rsidRPr="00B90CD6">
        <w:rPr>
          <w:rFonts w:ascii="Arial" w:eastAsia="Arial" w:hAnsi="Arial" w:cs="Arial"/>
          <w:i/>
          <w:iCs/>
        </w:rPr>
        <w:t xml:space="preserve"> </w:t>
      </w:r>
      <w:bookmarkStart w:id="37" w:name="_Toc196759067"/>
      <w:bookmarkStart w:id="38" w:name="_Toc196770563"/>
      <w:r w:rsidR="51AB2E17" w:rsidRPr="00B90CD6">
        <w:rPr>
          <w:rFonts w:ascii="Arial" w:eastAsia="Arial" w:hAnsi="Arial" w:cs="Arial"/>
          <w:i/>
          <w:iCs/>
        </w:rPr>
        <w:t xml:space="preserve">Figure </w:t>
      </w:r>
      <w:r w:rsidRPr="00B90CD6">
        <w:rPr>
          <w:rFonts w:ascii="Arial" w:hAnsi="Arial" w:cs="Arial"/>
          <w:i/>
          <w:iCs/>
        </w:rPr>
        <w:fldChar w:fldCharType="begin"/>
      </w:r>
      <w:r w:rsidRPr="00B90CD6">
        <w:rPr>
          <w:rFonts w:ascii="Arial" w:hAnsi="Arial" w:cs="Arial"/>
          <w:i/>
          <w:iCs/>
        </w:rPr>
        <w:instrText xml:space="preserve"> SEQ Figure \* ARABIC </w:instrText>
      </w:r>
      <w:r w:rsidRPr="00B90CD6">
        <w:rPr>
          <w:rFonts w:ascii="Arial" w:hAnsi="Arial" w:cs="Arial"/>
          <w:i/>
          <w:iCs/>
        </w:rPr>
        <w:fldChar w:fldCharType="separate"/>
      </w:r>
      <w:r w:rsidR="005A75FE">
        <w:rPr>
          <w:rFonts w:ascii="Arial" w:hAnsi="Arial" w:cs="Arial"/>
          <w:i/>
          <w:iCs/>
          <w:noProof/>
        </w:rPr>
        <w:t>9</w:t>
      </w:r>
      <w:r w:rsidRPr="00B90CD6">
        <w:rPr>
          <w:rFonts w:ascii="Arial" w:hAnsi="Arial" w:cs="Arial"/>
          <w:i/>
          <w:iCs/>
        </w:rPr>
        <w:fldChar w:fldCharType="end"/>
      </w:r>
      <w:r w:rsidR="51AB2E17" w:rsidRPr="00B90CD6">
        <w:rPr>
          <w:rFonts w:ascii="Arial" w:eastAsia="Arial" w:hAnsi="Arial" w:cs="Arial"/>
          <w:i/>
          <w:iCs/>
        </w:rPr>
        <w:t>: Relay Isolation Output Button On (5.8V)</w:t>
      </w:r>
      <w:bookmarkEnd w:id="37"/>
      <w:bookmarkEnd w:id="38"/>
    </w:p>
    <w:p w14:paraId="749426C0" w14:textId="7F501D08" w:rsidR="5A8B130F" w:rsidRPr="00B90CD6" w:rsidRDefault="5A8B130F" w:rsidP="00B90CD6">
      <w:pPr>
        <w:spacing w:line="276" w:lineRule="auto"/>
        <w:jc w:val="center"/>
        <w:rPr>
          <w:rFonts w:ascii="Arial" w:eastAsia="Arial" w:hAnsi="Arial" w:cs="Arial"/>
          <w:i/>
          <w:iCs/>
        </w:rPr>
      </w:pPr>
    </w:p>
    <w:p w14:paraId="3F3C7D12" w14:textId="4D6610DB" w:rsidR="4B48C9DD" w:rsidRPr="00B90CD6" w:rsidRDefault="4B48C9DD" w:rsidP="00B90CD6">
      <w:pPr>
        <w:spacing w:line="276" w:lineRule="auto"/>
        <w:jc w:val="left"/>
        <w:rPr>
          <w:rFonts w:ascii="Arial" w:eastAsia="Arial" w:hAnsi="Arial" w:cs="Arial"/>
        </w:rPr>
      </w:pPr>
      <w:r w:rsidRPr="00B90CD6">
        <w:rPr>
          <w:rFonts w:ascii="Arial" w:hAnsi="Arial" w:cs="Arial"/>
          <w:noProof/>
        </w:rPr>
        <w:drawing>
          <wp:inline distT="0" distB="0" distL="0" distR="0" wp14:anchorId="5757A2D9" wp14:editId="1CD4227E">
            <wp:extent cx="5926347" cy="3798940"/>
            <wp:effectExtent l="38100" t="38100" r="36830" b="30480"/>
            <wp:docPr id="302521606" name="Picture 30252160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33443" cy="3803488"/>
                    </a:xfrm>
                    <a:prstGeom prst="rect">
                      <a:avLst/>
                    </a:prstGeom>
                    <a:ln w="28575">
                      <a:solidFill>
                        <a:schemeClr val="tx1"/>
                      </a:solidFill>
                    </a:ln>
                  </pic:spPr>
                </pic:pic>
              </a:graphicData>
            </a:graphic>
          </wp:inline>
        </w:drawing>
      </w:r>
    </w:p>
    <w:p w14:paraId="331397C5" w14:textId="0AB311E5" w:rsidR="4B48C9DD" w:rsidRPr="00B90CD6" w:rsidRDefault="4B48C9DD" w:rsidP="00B90CD6">
      <w:pPr>
        <w:spacing w:line="276" w:lineRule="auto"/>
        <w:jc w:val="center"/>
        <w:rPr>
          <w:rFonts w:ascii="Arial" w:eastAsia="Arial" w:hAnsi="Arial" w:cs="Arial"/>
          <w:i/>
          <w:iCs/>
        </w:rPr>
      </w:pPr>
      <w:bookmarkStart w:id="39" w:name="_Toc196759068"/>
      <w:bookmarkStart w:id="40" w:name="_Toc196770564"/>
      <w:r w:rsidRPr="00B90CD6">
        <w:rPr>
          <w:rFonts w:ascii="Arial" w:eastAsia="Arial" w:hAnsi="Arial" w:cs="Arial"/>
          <w:i/>
          <w:iCs/>
        </w:rPr>
        <w:t xml:space="preserve">Figure </w:t>
      </w:r>
      <w:r w:rsidRPr="00B90CD6">
        <w:rPr>
          <w:rFonts w:ascii="Arial" w:hAnsi="Arial" w:cs="Arial"/>
          <w:i/>
          <w:iCs/>
        </w:rPr>
        <w:fldChar w:fldCharType="begin"/>
      </w:r>
      <w:r w:rsidRPr="00B90CD6">
        <w:rPr>
          <w:rFonts w:ascii="Arial" w:hAnsi="Arial" w:cs="Arial"/>
          <w:i/>
          <w:iCs/>
        </w:rPr>
        <w:instrText xml:space="preserve"> SEQ Figure \* ARABIC </w:instrText>
      </w:r>
      <w:r w:rsidRPr="00B90CD6">
        <w:rPr>
          <w:rFonts w:ascii="Arial" w:hAnsi="Arial" w:cs="Arial"/>
          <w:i/>
          <w:iCs/>
        </w:rPr>
        <w:fldChar w:fldCharType="separate"/>
      </w:r>
      <w:r w:rsidR="005A75FE">
        <w:rPr>
          <w:rFonts w:ascii="Arial" w:hAnsi="Arial" w:cs="Arial"/>
          <w:i/>
          <w:iCs/>
          <w:noProof/>
        </w:rPr>
        <w:t>10</w:t>
      </w:r>
      <w:r w:rsidRPr="00B90CD6">
        <w:rPr>
          <w:rFonts w:ascii="Arial" w:hAnsi="Arial" w:cs="Arial"/>
          <w:i/>
          <w:iCs/>
        </w:rPr>
        <w:fldChar w:fldCharType="end"/>
      </w:r>
      <w:r w:rsidRPr="00B90CD6">
        <w:rPr>
          <w:rFonts w:ascii="Arial" w:eastAsia="Arial" w:hAnsi="Arial" w:cs="Arial"/>
          <w:i/>
          <w:iCs/>
        </w:rPr>
        <w:t>:</w:t>
      </w:r>
      <w:r w:rsidR="2EDB7B85" w:rsidRPr="00B90CD6">
        <w:rPr>
          <w:rFonts w:ascii="Arial" w:eastAsia="Arial" w:hAnsi="Arial" w:cs="Arial"/>
          <w:i/>
          <w:iCs/>
        </w:rPr>
        <w:t xml:space="preserve"> Relay</w:t>
      </w:r>
      <w:r w:rsidRPr="00B90CD6">
        <w:rPr>
          <w:rFonts w:ascii="Arial" w:eastAsia="Arial" w:hAnsi="Arial" w:cs="Arial"/>
          <w:i/>
          <w:iCs/>
        </w:rPr>
        <w:t xml:space="preserve"> </w:t>
      </w:r>
      <w:r w:rsidR="09BDAA9A" w:rsidRPr="00B90CD6">
        <w:rPr>
          <w:rFonts w:ascii="Arial" w:eastAsia="Arial" w:hAnsi="Arial" w:cs="Arial"/>
          <w:i/>
          <w:iCs/>
        </w:rPr>
        <w:t>Isolation Output Button Off</w:t>
      </w:r>
      <w:r w:rsidRPr="00B90CD6">
        <w:rPr>
          <w:rFonts w:ascii="Arial" w:eastAsia="Arial" w:hAnsi="Arial" w:cs="Arial"/>
          <w:i/>
          <w:iCs/>
        </w:rPr>
        <w:t xml:space="preserve"> </w:t>
      </w:r>
      <w:r w:rsidR="4F2F0B32" w:rsidRPr="00B90CD6">
        <w:rPr>
          <w:rFonts w:ascii="Arial" w:eastAsia="Arial" w:hAnsi="Arial" w:cs="Arial"/>
          <w:i/>
          <w:iCs/>
        </w:rPr>
        <w:t>(~0V)</w:t>
      </w:r>
      <w:bookmarkEnd w:id="39"/>
      <w:bookmarkEnd w:id="40"/>
    </w:p>
    <w:p w14:paraId="408B8D24" w14:textId="54134C8B" w:rsidR="5A8B130F" w:rsidRPr="00B90CD6" w:rsidRDefault="5A8B130F" w:rsidP="00B90CD6">
      <w:pPr>
        <w:spacing w:line="276" w:lineRule="auto"/>
        <w:jc w:val="center"/>
        <w:rPr>
          <w:rFonts w:ascii="Arial" w:eastAsia="Arial" w:hAnsi="Arial" w:cs="Arial"/>
          <w:i/>
          <w:iCs/>
        </w:rPr>
      </w:pPr>
    </w:p>
    <w:p w14:paraId="27630BA4" w14:textId="054E7284" w:rsidR="2A5A3061" w:rsidRDefault="2A5A3061" w:rsidP="00B90CD6">
      <w:pPr>
        <w:spacing w:line="276" w:lineRule="auto"/>
        <w:rPr>
          <w:rFonts w:ascii="Arial" w:eastAsia="Arial" w:hAnsi="Arial" w:cs="Arial"/>
        </w:rPr>
      </w:pPr>
      <w:r w:rsidRPr="00B90CD6">
        <w:rPr>
          <w:rFonts w:ascii="Arial" w:eastAsia="Arial" w:hAnsi="Arial" w:cs="Arial"/>
        </w:rPr>
        <w:t xml:space="preserve">An interesting mistake that was made in this portion of the optoelectronics board was the 3.3V Vcc for the isolators. The power to digital side </w:t>
      </w:r>
      <w:r w:rsidR="3947DD99" w:rsidRPr="00B90CD6">
        <w:rPr>
          <w:rFonts w:ascii="Arial" w:eastAsia="Arial" w:hAnsi="Arial" w:cs="Arial"/>
        </w:rPr>
        <w:t>requires 3.3V for the diodes, so 3.3V is on two connectors. Upon close inspection, the 3.3V Vcc was no</w:t>
      </w:r>
      <w:r w:rsidR="5876D8EE" w:rsidRPr="00B90CD6">
        <w:rPr>
          <w:rFonts w:ascii="Arial" w:eastAsia="Arial" w:hAnsi="Arial" w:cs="Arial"/>
        </w:rPr>
        <w:t>t</w:t>
      </w:r>
      <w:r w:rsidR="3947DD99" w:rsidRPr="00B90CD6">
        <w:rPr>
          <w:rFonts w:ascii="Arial" w:eastAsia="Arial" w:hAnsi="Arial" w:cs="Arial"/>
        </w:rPr>
        <w:t xml:space="preserve"> actually routed to the </w:t>
      </w:r>
      <w:r w:rsidR="2452559F" w:rsidRPr="00B90CD6">
        <w:rPr>
          <w:rFonts w:ascii="Arial" w:eastAsia="Arial" w:hAnsi="Arial" w:cs="Arial"/>
        </w:rPr>
        <w:t xml:space="preserve">3.3V on the </w:t>
      </w:r>
      <w:r w:rsidR="3A4E5D41" w:rsidRPr="00B90CD6">
        <w:rPr>
          <w:rFonts w:ascii="Arial" w:eastAsia="Arial" w:hAnsi="Arial" w:cs="Arial"/>
        </w:rPr>
        <w:t>connector, but the circuit was working for a good amount of time when it appears th</w:t>
      </w:r>
      <w:r w:rsidR="4264B95A" w:rsidRPr="00B90CD6">
        <w:rPr>
          <w:rFonts w:ascii="Arial" w:eastAsia="Arial" w:hAnsi="Arial" w:cs="Arial"/>
        </w:rPr>
        <w:t xml:space="preserve">at 3.3V was never connected, so it never should have been working. </w:t>
      </w:r>
      <w:r w:rsidR="685B9167" w:rsidRPr="00B90CD6">
        <w:rPr>
          <w:rFonts w:ascii="Arial" w:eastAsia="Arial" w:hAnsi="Arial" w:cs="Arial"/>
        </w:rPr>
        <w:t xml:space="preserve">The isolators did end up stopping working which is what inspired the trace inspection. </w:t>
      </w:r>
      <w:r w:rsidR="4264B95A" w:rsidRPr="00B90CD6">
        <w:rPr>
          <w:rFonts w:ascii="Arial" w:eastAsia="Arial" w:hAnsi="Arial" w:cs="Arial"/>
        </w:rPr>
        <w:t>It was a very easy fix, just adding a thin blue wire, as</w:t>
      </w:r>
      <w:r w:rsidR="7A48ACD0" w:rsidRPr="00B90CD6">
        <w:rPr>
          <w:rFonts w:ascii="Arial" w:eastAsia="Arial" w:hAnsi="Arial" w:cs="Arial"/>
        </w:rPr>
        <w:t xml:space="preserve"> seen in Figure 3 above, to connect 3.3V to the traces with the isolators. It is a mystery that has still not been solved, but now the circuit </w:t>
      </w:r>
      <w:r w:rsidR="1A7A7D0E" w:rsidRPr="00B90CD6">
        <w:rPr>
          <w:rFonts w:ascii="Arial" w:eastAsia="Arial" w:hAnsi="Arial" w:cs="Arial"/>
        </w:rPr>
        <w:t xml:space="preserve">works because the error has been corrected. </w:t>
      </w:r>
    </w:p>
    <w:p w14:paraId="0BE74F74" w14:textId="723325E6" w:rsidR="00841307" w:rsidRPr="00B90CD6" w:rsidRDefault="00841307" w:rsidP="00B90CD6">
      <w:pPr>
        <w:spacing w:line="276" w:lineRule="auto"/>
        <w:rPr>
          <w:rFonts w:ascii="Arial" w:eastAsia="Arial" w:hAnsi="Arial" w:cs="Arial"/>
        </w:rPr>
      </w:pPr>
    </w:p>
    <w:p w14:paraId="6170809C" w14:textId="12ED8B84" w:rsidR="798151AD" w:rsidRPr="00B90CD6" w:rsidRDefault="798151AD" w:rsidP="00B90CD6">
      <w:pPr>
        <w:pStyle w:val="Heading3"/>
        <w:spacing w:before="0" w:after="0" w:line="276" w:lineRule="auto"/>
        <w:rPr>
          <w:rFonts w:ascii="Arial" w:eastAsia="Arial" w:hAnsi="Arial"/>
        </w:rPr>
      </w:pPr>
      <w:bookmarkStart w:id="41" w:name="_Toc196770611"/>
      <w:r w:rsidRPr="00B90CD6">
        <w:rPr>
          <w:rFonts w:ascii="Arial" w:eastAsia="Arial" w:hAnsi="Arial"/>
        </w:rPr>
        <w:t>Power to Digital Isolation Validation</w:t>
      </w:r>
      <w:bookmarkEnd w:id="41"/>
    </w:p>
    <w:p w14:paraId="4575837B" w14:textId="77777777" w:rsidR="00E552B0" w:rsidRPr="00B90CD6" w:rsidRDefault="00E552B0" w:rsidP="00B90CD6">
      <w:pPr>
        <w:spacing w:line="276" w:lineRule="auto"/>
        <w:rPr>
          <w:rFonts w:ascii="Arial" w:hAnsi="Arial" w:cs="Arial"/>
        </w:rPr>
      </w:pPr>
    </w:p>
    <w:p w14:paraId="5A99A569" w14:textId="4FDD157A" w:rsidR="30A7D6D4" w:rsidRPr="00B90CD6" w:rsidRDefault="30A7D6D4" w:rsidP="00B90CD6">
      <w:pPr>
        <w:spacing w:line="276" w:lineRule="auto"/>
        <w:rPr>
          <w:rFonts w:ascii="Arial" w:eastAsia="Arial" w:hAnsi="Arial" w:cs="Arial"/>
        </w:rPr>
      </w:pPr>
      <w:r w:rsidRPr="00B90CD6">
        <w:rPr>
          <w:rFonts w:ascii="Arial" w:eastAsia="Arial" w:hAnsi="Arial" w:cs="Arial"/>
        </w:rPr>
        <w:t xml:space="preserve">This part of the subsystem proved to be much more difficult to test and validate than the </w:t>
      </w:r>
      <w:r w:rsidR="317FA1C5" w:rsidRPr="00B90CD6">
        <w:rPr>
          <w:rFonts w:ascii="Arial" w:eastAsia="Arial" w:hAnsi="Arial" w:cs="Arial"/>
        </w:rPr>
        <w:t xml:space="preserve">PWM and relay isolation. This portion of the optoelectronics subsystem was never fully tested and validated. In the beginning of the project, </w:t>
      </w:r>
      <w:r w:rsidR="172739EC" w:rsidRPr="00B90CD6">
        <w:rPr>
          <w:rFonts w:ascii="Arial" w:eastAsia="Arial" w:hAnsi="Arial" w:cs="Arial"/>
        </w:rPr>
        <w:t xml:space="preserve">the tests that were thought to be correct and proof of the circuitry working were not correct. The Vcc and GND as mentioned earlier were </w:t>
      </w:r>
      <w:r w:rsidR="271F3BB0" w:rsidRPr="00B90CD6">
        <w:rPr>
          <w:rFonts w:ascii="Arial" w:eastAsia="Arial" w:hAnsi="Arial" w:cs="Arial"/>
        </w:rPr>
        <w:t>switched on all nine op-amps for this side of the board</w:t>
      </w:r>
      <w:r w:rsidR="7C5C9445" w:rsidRPr="00B90CD6">
        <w:rPr>
          <w:rFonts w:ascii="Arial" w:eastAsia="Arial" w:hAnsi="Arial" w:cs="Arial"/>
        </w:rPr>
        <w:t>, so the op-amps never turned on which means the isolators did not get the correct voltages, so the whole test was inaccurate. This issue was first discovered</w:t>
      </w:r>
      <w:r w:rsidR="2EA138D0" w:rsidRPr="00B90CD6">
        <w:rPr>
          <w:rFonts w:ascii="Arial" w:eastAsia="Arial" w:hAnsi="Arial" w:cs="Arial"/>
        </w:rPr>
        <w:t xml:space="preserve"> when connecting </w:t>
      </w:r>
      <w:r w:rsidR="7A620CC7" w:rsidRPr="00B90CD6">
        <w:rPr>
          <w:rFonts w:ascii="Arial" w:eastAsia="Arial" w:hAnsi="Arial" w:cs="Arial"/>
        </w:rPr>
        <w:t>auxiliary</w:t>
      </w:r>
      <w:r w:rsidR="2EA138D0" w:rsidRPr="00B90CD6">
        <w:rPr>
          <w:rFonts w:ascii="Arial" w:eastAsia="Arial" w:hAnsi="Arial" w:cs="Arial"/>
        </w:rPr>
        <w:t xml:space="preserve"> power, which was mentioned earlier</w:t>
      </w:r>
      <w:r w:rsidR="65B2FA40" w:rsidRPr="00B90CD6">
        <w:rPr>
          <w:rFonts w:ascii="Arial" w:eastAsia="Arial" w:hAnsi="Arial" w:cs="Arial"/>
        </w:rPr>
        <w:t>. The other subsystems were able to successfully create 15V from the 120VAC wall voltage, and when it was plugged into this board, the voltage dropped from 15V to around 4V.</w:t>
      </w:r>
      <w:r w:rsidR="7D658AF9" w:rsidRPr="00B90CD6">
        <w:rPr>
          <w:rFonts w:ascii="Arial" w:eastAsia="Arial" w:hAnsi="Arial" w:cs="Arial"/>
        </w:rPr>
        <w:t xml:space="preserve"> After cutting and replacing the incorrect traces to fix the problem, the</w:t>
      </w:r>
      <w:r w:rsidR="48E63DF9" w:rsidRPr="00B90CD6">
        <w:rPr>
          <w:rFonts w:ascii="Arial" w:eastAsia="Arial" w:hAnsi="Arial" w:cs="Arial"/>
        </w:rPr>
        <w:t xml:space="preserve"> </w:t>
      </w:r>
      <w:r w:rsidR="7D658AF9" w:rsidRPr="00B90CD6">
        <w:rPr>
          <w:rFonts w:ascii="Arial" w:eastAsia="Arial" w:hAnsi="Arial" w:cs="Arial"/>
        </w:rPr>
        <w:t>voltage drop was gone. I</w:t>
      </w:r>
      <w:r w:rsidR="6FBE4DB1" w:rsidRPr="00B90CD6">
        <w:rPr>
          <w:rFonts w:ascii="Arial" w:eastAsia="Arial" w:hAnsi="Arial" w:cs="Arial"/>
        </w:rPr>
        <w:t>n Figure 11 below, the lack of voltage drop can be seen</w:t>
      </w:r>
      <w:r w:rsidR="53A23625" w:rsidRPr="00B90CD6">
        <w:rPr>
          <w:rFonts w:ascii="Arial" w:eastAsia="Arial" w:hAnsi="Arial" w:cs="Arial"/>
        </w:rPr>
        <w:t xml:space="preserve">, as the DC power supply is set to supply 15V and it is. </w:t>
      </w:r>
    </w:p>
    <w:p w14:paraId="01CE34C6" w14:textId="64C2C03B" w:rsidR="5A8B130F" w:rsidRPr="00B90CD6" w:rsidRDefault="5A8B130F" w:rsidP="00B90CD6">
      <w:pPr>
        <w:spacing w:line="276" w:lineRule="auto"/>
        <w:rPr>
          <w:rFonts w:ascii="Arial" w:eastAsia="Arial" w:hAnsi="Arial" w:cs="Arial"/>
        </w:rPr>
      </w:pPr>
    </w:p>
    <w:p w14:paraId="1FC8C455" w14:textId="12846327" w:rsidR="4D008EF2" w:rsidRPr="00B90CD6" w:rsidRDefault="4D008EF2" w:rsidP="00B90CD6">
      <w:pPr>
        <w:spacing w:line="276" w:lineRule="auto"/>
        <w:jc w:val="center"/>
        <w:rPr>
          <w:rFonts w:ascii="Arial" w:eastAsia="Arial" w:hAnsi="Arial" w:cs="Arial"/>
        </w:rPr>
      </w:pPr>
      <w:r w:rsidRPr="00B90CD6">
        <w:rPr>
          <w:rFonts w:ascii="Arial" w:hAnsi="Arial" w:cs="Arial"/>
          <w:noProof/>
        </w:rPr>
        <w:drawing>
          <wp:inline distT="0" distB="0" distL="0" distR="0" wp14:anchorId="4AD78FD0" wp14:editId="06ED2DF6">
            <wp:extent cx="5535488" cy="4018474"/>
            <wp:effectExtent l="38100" t="38100" r="46355" b="39370"/>
            <wp:docPr id="1459845583" name="Picture 145984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35488" cy="4018474"/>
                    </a:xfrm>
                    <a:prstGeom prst="rect">
                      <a:avLst/>
                    </a:prstGeom>
                    <a:ln w="28575">
                      <a:solidFill>
                        <a:schemeClr val="tx1"/>
                      </a:solidFill>
                    </a:ln>
                  </pic:spPr>
                </pic:pic>
              </a:graphicData>
            </a:graphic>
          </wp:inline>
        </w:drawing>
      </w:r>
    </w:p>
    <w:p w14:paraId="65463BAC" w14:textId="3CF03957" w:rsidR="48D3DE76" w:rsidRPr="00B90CD6" w:rsidRDefault="48D3DE76" w:rsidP="00B90CD6">
      <w:pPr>
        <w:spacing w:line="276" w:lineRule="auto"/>
        <w:jc w:val="center"/>
        <w:rPr>
          <w:rFonts w:ascii="Arial" w:eastAsia="Arial" w:hAnsi="Arial" w:cs="Arial"/>
          <w:i/>
          <w:iCs/>
        </w:rPr>
      </w:pPr>
      <w:bookmarkStart w:id="42" w:name="_Toc196759069"/>
      <w:bookmarkStart w:id="43" w:name="_Toc196770565"/>
      <w:r w:rsidRPr="00B90CD6">
        <w:rPr>
          <w:rFonts w:ascii="Arial" w:eastAsia="Arial" w:hAnsi="Arial" w:cs="Arial"/>
          <w:i/>
          <w:iCs/>
        </w:rPr>
        <w:t xml:space="preserve">Figure </w:t>
      </w:r>
      <w:r w:rsidRPr="00B90CD6">
        <w:rPr>
          <w:rFonts w:ascii="Arial" w:hAnsi="Arial" w:cs="Arial"/>
        </w:rPr>
        <w:tab/>
      </w:r>
      <w:r w:rsidRPr="00B90CD6">
        <w:rPr>
          <w:rFonts w:ascii="Arial" w:hAnsi="Arial" w:cs="Arial"/>
          <w:i/>
          <w:iCs/>
        </w:rPr>
        <w:fldChar w:fldCharType="begin"/>
      </w:r>
      <w:r w:rsidRPr="00B90CD6">
        <w:rPr>
          <w:rFonts w:ascii="Arial" w:hAnsi="Arial" w:cs="Arial"/>
          <w:i/>
          <w:iCs/>
        </w:rPr>
        <w:instrText xml:space="preserve"> SEQ Figure \* ARABIC </w:instrText>
      </w:r>
      <w:r w:rsidRPr="00B90CD6">
        <w:rPr>
          <w:rFonts w:ascii="Arial" w:hAnsi="Arial" w:cs="Arial"/>
          <w:i/>
          <w:iCs/>
        </w:rPr>
        <w:fldChar w:fldCharType="separate"/>
      </w:r>
      <w:r w:rsidR="005A75FE">
        <w:rPr>
          <w:rFonts w:ascii="Arial" w:hAnsi="Arial" w:cs="Arial"/>
          <w:i/>
          <w:iCs/>
          <w:noProof/>
        </w:rPr>
        <w:t>11</w:t>
      </w:r>
      <w:r w:rsidRPr="00B90CD6">
        <w:rPr>
          <w:rFonts w:ascii="Arial" w:hAnsi="Arial" w:cs="Arial"/>
          <w:i/>
          <w:iCs/>
        </w:rPr>
        <w:fldChar w:fldCharType="end"/>
      </w:r>
      <w:r w:rsidRPr="00B90CD6">
        <w:rPr>
          <w:rFonts w:ascii="Arial" w:eastAsia="Arial" w:hAnsi="Arial" w:cs="Arial"/>
          <w:i/>
          <w:iCs/>
        </w:rPr>
        <w:t>: 15V S</w:t>
      </w:r>
      <w:r w:rsidR="6B618664" w:rsidRPr="00B90CD6">
        <w:rPr>
          <w:rFonts w:ascii="Arial" w:eastAsia="Arial" w:hAnsi="Arial" w:cs="Arial"/>
          <w:i/>
          <w:iCs/>
        </w:rPr>
        <w:t>upply Voltage Showing No Drop</w:t>
      </w:r>
      <w:bookmarkEnd w:id="42"/>
      <w:bookmarkEnd w:id="43"/>
    </w:p>
    <w:p w14:paraId="54EE4CEE" w14:textId="3ABD3D02" w:rsidR="5A8B130F" w:rsidRPr="00B90CD6" w:rsidRDefault="5A8B130F" w:rsidP="00B90CD6">
      <w:pPr>
        <w:spacing w:line="276" w:lineRule="auto"/>
        <w:jc w:val="center"/>
        <w:rPr>
          <w:rFonts w:ascii="Arial" w:eastAsia="Arial" w:hAnsi="Arial" w:cs="Arial"/>
        </w:rPr>
      </w:pPr>
    </w:p>
    <w:p w14:paraId="66484522" w14:textId="3DA776D1" w:rsidR="5AA70D19" w:rsidRPr="00B90CD6" w:rsidRDefault="5AA70D19" w:rsidP="00B90CD6">
      <w:pPr>
        <w:spacing w:line="276" w:lineRule="auto"/>
        <w:rPr>
          <w:rFonts w:ascii="Arial" w:eastAsia="Arial" w:hAnsi="Arial" w:cs="Arial"/>
        </w:rPr>
      </w:pPr>
      <w:r w:rsidRPr="00B90CD6">
        <w:rPr>
          <w:rFonts w:ascii="Arial" w:eastAsia="Arial" w:hAnsi="Arial" w:cs="Arial"/>
        </w:rPr>
        <w:t xml:space="preserve">Once this issue was solved, it was time to actually test. The requirements state that at full power, 120VAC, around 60V should be input from the power control and 15V should be output to the MCU. </w:t>
      </w:r>
      <w:r w:rsidR="74AC4FDB" w:rsidRPr="00B90CD6">
        <w:rPr>
          <w:rFonts w:ascii="Arial" w:eastAsia="Arial" w:hAnsi="Arial" w:cs="Arial"/>
        </w:rPr>
        <w:t xml:space="preserve">This requirement was for each of the three circuits: voltage, current, and temperature feedback. </w:t>
      </w:r>
      <w:r w:rsidR="1A90236E" w:rsidRPr="00B90CD6">
        <w:rPr>
          <w:rFonts w:ascii="Arial" w:eastAsia="Arial" w:hAnsi="Arial" w:cs="Arial"/>
        </w:rPr>
        <w:t xml:space="preserve">Because the 120VAC is a pretty dangerous voltage, it was advised to </w:t>
      </w:r>
      <w:r w:rsidR="42E3BE37" w:rsidRPr="00B90CD6">
        <w:rPr>
          <w:rFonts w:ascii="Arial" w:eastAsia="Arial" w:hAnsi="Arial" w:cs="Arial"/>
        </w:rPr>
        <w:t>wait</w:t>
      </w:r>
      <w:r w:rsidR="1A90236E" w:rsidRPr="00B90CD6">
        <w:rPr>
          <w:rFonts w:ascii="Arial" w:eastAsia="Arial" w:hAnsi="Arial" w:cs="Arial"/>
        </w:rPr>
        <w:t xml:space="preserve"> until the last moment to plug the system into the wall. </w:t>
      </w:r>
      <w:r w:rsidR="0CEBE858" w:rsidRPr="00B90CD6">
        <w:rPr>
          <w:rFonts w:ascii="Arial" w:eastAsia="Arial" w:hAnsi="Arial" w:cs="Arial"/>
        </w:rPr>
        <w:t>To</w:t>
      </w:r>
      <w:r w:rsidR="2987A74B" w:rsidRPr="00B90CD6">
        <w:rPr>
          <w:rFonts w:ascii="Arial" w:eastAsia="Arial" w:hAnsi="Arial" w:cs="Arial"/>
        </w:rPr>
        <w:t xml:space="preserve"> test this part of the subsystem, </w:t>
      </w:r>
      <w:r w:rsidR="21165837" w:rsidRPr="00B90CD6">
        <w:rPr>
          <w:rFonts w:ascii="Arial" w:eastAsia="Arial" w:hAnsi="Arial" w:cs="Arial"/>
        </w:rPr>
        <w:t xml:space="preserve">without having the full power feedback values, 15V input voltage was applied, and the values were as follows: </w:t>
      </w:r>
    </w:p>
    <w:p w14:paraId="120B7B17" w14:textId="6FA7A96C" w:rsidR="5A8B130F" w:rsidRPr="00B90CD6" w:rsidRDefault="5A8B130F" w:rsidP="00B90CD6">
      <w:pPr>
        <w:spacing w:line="276" w:lineRule="auto"/>
        <w:rPr>
          <w:rFonts w:ascii="Arial" w:eastAsia="Arial" w:hAnsi="Arial" w:cs="Arial"/>
        </w:rPr>
      </w:pPr>
    </w:p>
    <w:tbl>
      <w:tblPr>
        <w:tblStyle w:val="GridTable1Light"/>
        <w:tblW w:w="0" w:type="auto"/>
        <w:tblLayout w:type="fixed"/>
        <w:tblLook w:val="06A0" w:firstRow="1" w:lastRow="0" w:firstColumn="1" w:lastColumn="0" w:noHBand="1" w:noVBand="1"/>
      </w:tblPr>
      <w:tblGrid>
        <w:gridCol w:w="3120"/>
        <w:gridCol w:w="3120"/>
        <w:gridCol w:w="3120"/>
      </w:tblGrid>
      <w:tr w:rsidR="5A8B130F" w:rsidRPr="00B90CD6" w14:paraId="4EA764E4" w14:textId="77777777" w:rsidTr="0084130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14:paraId="746751DD" w14:textId="2FD8A4C6" w:rsidR="5A8B130F" w:rsidRPr="00841307" w:rsidRDefault="5A8B130F" w:rsidP="00841307">
            <w:pPr>
              <w:spacing w:line="276" w:lineRule="auto"/>
              <w:jc w:val="center"/>
              <w:rPr>
                <w:rFonts w:ascii="Arial" w:eastAsia="Aptos" w:hAnsi="Arial" w:cs="Arial"/>
                <w:szCs w:val="23"/>
              </w:rPr>
            </w:pPr>
            <w:r w:rsidRPr="00841307">
              <w:rPr>
                <w:rFonts w:ascii="Arial" w:eastAsia="Aptos" w:hAnsi="Arial" w:cs="Arial"/>
                <w:szCs w:val="23"/>
              </w:rPr>
              <w:t>Feedback Signal</w:t>
            </w:r>
          </w:p>
        </w:tc>
        <w:tc>
          <w:tcPr>
            <w:tcW w:w="3120" w:type="dxa"/>
          </w:tcPr>
          <w:p w14:paraId="0DF79C0A" w14:textId="5566FEED" w:rsidR="5A8B130F" w:rsidRPr="00841307" w:rsidRDefault="5A8B130F" w:rsidP="0084130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Input Voltage</w:t>
            </w:r>
          </w:p>
        </w:tc>
        <w:tc>
          <w:tcPr>
            <w:tcW w:w="3120" w:type="dxa"/>
          </w:tcPr>
          <w:p w14:paraId="5CFE3949" w14:textId="3574C73F" w:rsidR="5A8B130F" w:rsidRPr="00841307" w:rsidRDefault="5A8B130F" w:rsidP="0084130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Output Voltage</w:t>
            </w:r>
          </w:p>
        </w:tc>
      </w:tr>
      <w:tr w:rsidR="5A8B130F" w:rsidRPr="00B90CD6" w14:paraId="7CFBFF5D"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674FB1A7" w14:textId="29CB70E0" w:rsidR="5A8B130F" w:rsidRPr="00841307" w:rsidRDefault="5A8B130F" w:rsidP="00841307">
            <w:pPr>
              <w:spacing w:line="276" w:lineRule="auto"/>
              <w:jc w:val="center"/>
              <w:rPr>
                <w:rFonts w:ascii="Arial" w:eastAsia="Aptos" w:hAnsi="Arial" w:cs="Arial"/>
                <w:szCs w:val="23"/>
              </w:rPr>
            </w:pPr>
            <w:r w:rsidRPr="00841307">
              <w:rPr>
                <w:rFonts w:ascii="Arial" w:eastAsia="Aptos" w:hAnsi="Arial" w:cs="Arial"/>
                <w:szCs w:val="23"/>
              </w:rPr>
              <w:t>bus.v</w:t>
            </w:r>
          </w:p>
        </w:tc>
        <w:tc>
          <w:tcPr>
            <w:tcW w:w="3120" w:type="dxa"/>
          </w:tcPr>
          <w:p w14:paraId="78C71696" w14:textId="3EC32623" w:rsidR="5A8B130F" w:rsidRPr="00841307" w:rsidRDefault="5A8B130F"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15</w:t>
            </w:r>
            <w:r w:rsidR="00841307">
              <w:rPr>
                <w:rFonts w:ascii="Arial" w:eastAsia="Aptos" w:hAnsi="Arial" w:cs="Arial"/>
                <w:szCs w:val="23"/>
              </w:rPr>
              <w:t xml:space="preserve"> </w:t>
            </w:r>
            <w:r w:rsidRPr="00841307">
              <w:rPr>
                <w:rFonts w:ascii="Arial" w:eastAsia="Aptos" w:hAnsi="Arial" w:cs="Arial"/>
                <w:szCs w:val="23"/>
              </w:rPr>
              <w:t>V</w:t>
            </w:r>
          </w:p>
        </w:tc>
        <w:tc>
          <w:tcPr>
            <w:tcW w:w="3120" w:type="dxa"/>
          </w:tcPr>
          <w:p w14:paraId="2DE9A542" w14:textId="45B60FEE" w:rsidR="5A8B130F" w:rsidRPr="00841307" w:rsidRDefault="5A8B130F"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3.9</w:t>
            </w:r>
            <w:r w:rsidR="00841307">
              <w:rPr>
                <w:rFonts w:ascii="Arial" w:eastAsia="Aptos" w:hAnsi="Arial" w:cs="Arial"/>
                <w:szCs w:val="23"/>
              </w:rPr>
              <w:t xml:space="preserve"> </w:t>
            </w:r>
            <w:r w:rsidRPr="00841307">
              <w:rPr>
                <w:rFonts w:ascii="Arial" w:eastAsia="Aptos" w:hAnsi="Arial" w:cs="Arial"/>
                <w:szCs w:val="23"/>
              </w:rPr>
              <w:t>V</w:t>
            </w:r>
          </w:p>
        </w:tc>
      </w:tr>
      <w:tr w:rsidR="5A8B130F" w:rsidRPr="00B90CD6" w14:paraId="3CEA1B85"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5ADA6B54" w14:textId="2D648832" w:rsidR="5A8B130F" w:rsidRPr="00841307" w:rsidRDefault="5A8B130F" w:rsidP="00841307">
            <w:pPr>
              <w:spacing w:line="276" w:lineRule="auto"/>
              <w:jc w:val="center"/>
              <w:rPr>
                <w:rFonts w:ascii="Arial" w:eastAsia="Aptos" w:hAnsi="Arial" w:cs="Arial"/>
                <w:szCs w:val="23"/>
              </w:rPr>
            </w:pPr>
            <w:r w:rsidRPr="00841307">
              <w:rPr>
                <w:rFonts w:ascii="Arial" w:eastAsia="Aptos" w:hAnsi="Arial" w:cs="Arial"/>
                <w:szCs w:val="23"/>
              </w:rPr>
              <w:t>ilim.v</w:t>
            </w:r>
          </w:p>
        </w:tc>
        <w:tc>
          <w:tcPr>
            <w:tcW w:w="3120" w:type="dxa"/>
          </w:tcPr>
          <w:p w14:paraId="2954E6A4" w14:textId="5F9AE6DA" w:rsidR="5A8B130F" w:rsidRPr="00841307" w:rsidRDefault="5A8B130F"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15</w:t>
            </w:r>
            <w:r w:rsidR="00841307">
              <w:rPr>
                <w:rFonts w:ascii="Arial" w:eastAsia="Aptos" w:hAnsi="Arial" w:cs="Arial"/>
                <w:szCs w:val="23"/>
              </w:rPr>
              <w:t xml:space="preserve"> </w:t>
            </w:r>
            <w:r w:rsidRPr="00841307">
              <w:rPr>
                <w:rFonts w:ascii="Arial" w:eastAsia="Aptos" w:hAnsi="Arial" w:cs="Arial"/>
                <w:szCs w:val="23"/>
              </w:rPr>
              <w:t>V</w:t>
            </w:r>
          </w:p>
        </w:tc>
        <w:tc>
          <w:tcPr>
            <w:tcW w:w="3120" w:type="dxa"/>
          </w:tcPr>
          <w:p w14:paraId="50116AFB" w14:textId="748DED2F" w:rsidR="5A8B130F" w:rsidRPr="00841307" w:rsidRDefault="5A8B130F"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3.9</w:t>
            </w:r>
            <w:r w:rsidR="00841307">
              <w:rPr>
                <w:rFonts w:ascii="Arial" w:eastAsia="Aptos" w:hAnsi="Arial" w:cs="Arial"/>
                <w:szCs w:val="23"/>
              </w:rPr>
              <w:t xml:space="preserve"> </w:t>
            </w:r>
            <w:r w:rsidRPr="00841307">
              <w:rPr>
                <w:rFonts w:ascii="Arial" w:eastAsia="Aptos" w:hAnsi="Arial" w:cs="Arial"/>
                <w:szCs w:val="23"/>
              </w:rPr>
              <w:t>V</w:t>
            </w:r>
          </w:p>
        </w:tc>
      </w:tr>
      <w:tr w:rsidR="5A8B130F" w:rsidRPr="00B90CD6" w14:paraId="4FBEAE57" w14:textId="77777777" w:rsidTr="00841307">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0DA8DFC5" w14:textId="13FF731F" w:rsidR="5A8B130F" w:rsidRPr="00841307" w:rsidRDefault="5A8B130F" w:rsidP="00841307">
            <w:pPr>
              <w:spacing w:line="276" w:lineRule="auto"/>
              <w:jc w:val="center"/>
              <w:rPr>
                <w:rFonts w:ascii="Arial" w:eastAsia="Aptos" w:hAnsi="Arial" w:cs="Arial"/>
                <w:szCs w:val="23"/>
              </w:rPr>
            </w:pPr>
            <w:r w:rsidRPr="00841307">
              <w:rPr>
                <w:rFonts w:ascii="Arial" w:eastAsia="Aptos" w:hAnsi="Arial" w:cs="Arial"/>
                <w:szCs w:val="23"/>
              </w:rPr>
              <w:t>ips.temp</w:t>
            </w:r>
          </w:p>
        </w:tc>
        <w:tc>
          <w:tcPr>
            <w:tcW w:w="3120" w:type="dxa"/>
          </w:tcPr>
          <w:p w14:paraId="2E3FCE54" w14:textId="549726BD" w:rsidR="5A8B130F" w:rsidRPr="00841307" w:rsidRDefault="5A8B130F"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15</w:t>
            </w:r>
            <w:r w:rsidR="00841307">
              <w:rPr>
                <w:rFonts w:ascii="Arial" w:eastAsia="Aptos" w:hAnsi="Arial" w:cs="Arial"/>
                <w:szCs w:val="23"/>
              </w:rPr>
              <w:t xml:space="preserve"> </w:t>
            </w:r>
            <w:r w:rsidRPr="00841307">
              <w:rPr>
                <w:rFonts w:ascii="Arial" w:eastAsia="Aptos" w:hAnsi="Arial" w:cs="Arial"/>
                <w:szCs w:val="23"/>
              </w:rPr>
              <w:t>V</w:t>
            </w:r>
          </w:p>
        </w:tc>
        <w:tc>
          <w:tcPr>
            <w:tcW w:w="3120" w:type="dxa"/>
          </w:tcPr>
          <w:p w14:paraId="72ED7306" w14:textId="03D1081C" w:rsidR="5A8B130F" w:rsidRPr="00841307" w:rsidRDefault="5A8B130F"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szCs w:val="23"/>
              </w:rPr>
            </w:pPr>
            <w:r w:rsidRPr="00841307">
              <w:rPr>
                <w:rFonts w:ascii="Arial" w:eastAsia="Aptos" w:hAnsi="Arial" w:cs="Arial"/>
                <w:szCs w:val="23"/>
              </w:rPr>
              <w:t>3.9</w:t>
            </w:r>
            <w:r w:rsidR="00841307">
              <w:rPr>
                <w:rFonts w:ascii="Arial" w:eastAsia="Aptos" w:hAnsi="Arial" w:cs="Arial"/>
                <w:szCs w:val="23"/>
              </w:rPr>
              <w:t xml:space="preserve"> </w:t>
            </w:r>
            <w:r w:rsidRPr="00841307">
              <w:rPr>
                <w:rFonts w:ascii="Arial" w:eastAsia="Aptos" w:hAnsi="Arial" w:cs="Arial"/>
                <w:szCs w:val="23"/>
              </w:rPr>
              <w:t>V</w:t>
            </w:r>
          </w:p>
        </w:tc>
      </w:tr>
    </w:tbl>
    <w:p w14:paraId="53F7FC24" w14:textId="68DF7BE0" w:rsidR="4C91F48E" w:rsidRPr="00B90CD6" w:rsidRDefault="4C91F48E" w:rsidP="00B90CD6">
      <w:pPr>
        <w:pStyle w:val="Caption"/>
        <w:framePr w:w="9015" w:h="286" w:hRule="exact" w:wrap="around" w:x="1607"/>
        <w:spacing w:line="276" w:lineRule="auto"/>
        <w:jc w:val="center"/>
        <w:rPr>
          <w:rFonts w:ascii="Arial" w:eastAsia="Arial" w:hAnsi="Arial" w:cs="Arial"/>
          <w:b w:val="0"/>
          <w:bCs w:val="0"/>
          <w:i/>
          <w:iCs/>
        </w:rPr>
      </w:pPr>
      <w:bookmarkStart w:id="44" w:name="_Toc196765968"/>
      <w:r w:rsidRPr="00B90CD6">
        <w:rPr>
          <w:rFonts w:ascii="Arial" w:eastAsia="Arial" w:hAnsi="Arial" w:cs="Arial"/>
          <w:b w:val="0"/>
          <w:bCs w:val="0"/>
          <w:i/>
          <w:iCs/>
        </w:rPr>
        <w:t xml:space="preserve">Table </w:t>
      </w:r>
      <w:r w:rsidR="00C0696F" w:rsidRPr="00B90CD6">
        <w:rPr>
          <w:rFonts w:ascii="Arial" w:eastAsia="Arial" w:hAnsi="Arial" w:cs="Arial"/>
          <w:b w:val="0"/>
          <w:bCs w:val="0"/>
          <w:i/>
          <w:iCs/>
        </w:rPr>
        <w:fldChar w:fldCharType="begin"/>
      </w:r>
      <w:r w:rsidR="00C0696F" w:rsidRPr="00B90CD6">
        <w:rPr>
          <w:rFonts w:ascii="Arial" w:eastAsia="Arial" w:hAnsi="Arial" w:cs="Arial"/>
          <w:b w:val="0"/>
          <w:bCs w:val="0"/>
          <w:i/>
          <w:iCs/>
        </w:rPr>
        <w:instrText xml:space="preserve"> SEQ Table \* ARABIC </w:instrText>
      </w:r>
      <w:r w:rsidR="00C0696F" w:rsidRPr="00B90CD6">
        <w:rPr>
          <w:rFonts w:ascii="Arial" w:eastAsia="Arial" w:hAnsi="Arial" w:cs="Arial"/>
          <w:b w:val="0"/>
          <w:bCs w:val="0"/>
          <w:i/>
          <w:iCs/>
        </w:rPr>
        <w:fldChar w:fldCharType="separate"/>
      </w:r>
      <w:r w:rsidR="005A75FE">
        <w:rPr>
          <w:rFonts w:ascii="Arial" w:eastAsia="Arial" w:hAnsi="Arial" w:cs="Arial"/>
          <w:b w:val="0"/>
          <w:bCs w:val="0"/>
          <w:i/>
          <w:iCs/>
          <w:noProof/>
        </w:rPr>
        <w:t>2</w:t>
      </w:r>
      <w:r w:rsidR="00C0696F" w:rsidRPr="00B90CD6">
        <w:rPr>
          <w:rFonts w:ascii="Arial" w:eastAsia="Arial" w:hAnsi="Arial" w:cs="Arial"/>
          <w:b w:val="0"/>
          <w:bCs w:val="0"/>
          <w:i/>
          <w:iCs/>
        </w:rPr>
        <w:fldChar w:fldCharType="end"/>
      </w:r>
      <w:r w:rsidRPr="00B90CD6">
        <w:rPr>
          <w:rFonts w:ascii="Arial" w:eastAsia="Arial" w:hAnsi="Arial" w:cs="Arial"/>
          <w:b w:val="0"/>
          <w:bCs w:val="0"/>
          <w:i/>
          <w:iCs/>
        </w:rPr>
        <w:t>: Diagnostic Feedback Input and Output Voltages</w:t>
      </w:r>
      <w:bookmarkEnd w:id="44"/>
    </w:p>
    <w:p w14:paraId="02A63D19" w14:textId="595C04C4" w:rsidR="5A8B130F" w:rsidRPr="00B90CD6" w:rsidRDefault="5A8B130F" w:rsidP="00B90CD6">
      <w:pPr>
        <w:spacing w:line="276" w:lineRule="auto"/>
        <w:rPr>
          <w:rFonts w:ascii="Arial" w:eastAsia="Arial" w:hAnsi="Arial" w:cs="Arial"/>
        </w:rPr>
      </w:pPr>
    </w:p>
    <w:p w14:paraId="521275C1" w14:textId="55431F59" w:rsidR="4C91F48E" w:rsidRPr="00B90CD6" w:rsidRDefault="4C91F48E" w:rsidP="00B90CD6">
      <w:pPr>
        <w:spacing w:line="276" w:lineRule="auto"/>
        <w:rPr>
          <w:rFonts w:ascii="Arial" w:eastAsia="Arial" w:hAnsi="Arial" w:cs="Arial"/>
        </w:rPr>
      </w:pPr>
      <w:r w:rsidRPr="00B90CD6">
        <w:rPr>
          <w:rFonts w:ascii="Arial" w:eastAsia="Arial" w:hAnsi="Arial" w:cs="Arial"/>
        </w:rPr>
        <w:t xml:space="preserve">Based on this nomenclature, bus.v is the voltage that the motor is running at, ilim.v is the current, and ips.temp is the temperature. </w:t>
      </w:r>
      <w:r w:rsidR="71728C23" w:rsidRPr="00B90CD6">
        <w:rPr>
          <w:rFonts w:ascii="Arial" w:eastAsia="Arial" w:hAnsi="Arial" w:cs="Arial"/>
        </w:rPr>
        <w:t xml:space="preserve">Based on the ratio, 15V:3.9V simplifies to </w:t>
      </w:r>
      <w:r w:rsidR="0B2506C1" w:rsidRPr="00B90CD6">
        <w:rPr>
          <w:rFonts w:ascii="Arial" w:eastAsia="Arial" w:hAnsi="Arial" w:cs="Arial"/>
        </w:rPr>
        <w:t xml:space="preserve">1V:0.26V. </w:t>
      </w:r>
      <w:r w:rsidR="15D5E1C5" w:rsidRPr="00B90CD6">
        <w:rPr>
          <w:rFonts w:ascii="Arial" w:eastAsia="Arial" w:hAnsi="Arial" w:cs="Arial"/>
        </w:rPr>
        <w:t xml:space="preserve"> Had the full 60V been input, based on the </w:t>
      </w:r>
      <w:r w:rsidR="43F997A7" w:rsidRPr="00B90CD6">
        <w:rPr>
          <w:rFonts w:ascii="Arial" w:eastAsia="Arial" w:hAnsi="Arial" w:cs="Arial"/>
        </w:rPr>
        <w:t>ratio, ~15.6V would have been output. This voltage is within the 15-20V threshold in the requirement, so it is reasonable to assume this circuit</w:t>
      </w:r>
      <w:r w:rsidR="505611FC" w:rsidRPr="00B90CD6">
        <w:rPr>
          <w:rFonts w:ascii="Arial" w:eastAsia="Arial" w:hAnsi="Arial" w:cs="Arial"/>
        </w:rPr>
        <w:t xml:space="preserve">ry would work and be accurate at full power. </w:t>
      </w:r>
    </w:p>
    <w:p w14:paraId="1DEAB53A" w14:textId="42477E55" w:rsidR="5A8B130F" w:rsidRPr="00B90CD6" w:rsidRDefault="5A8B130F" w:rsidP="00B90CD6">
      <w:pPr>
        <w:spacing w:line="276" w:lineRule="auto"/>
        <w:jc w:val="center"/>
        <w:rPr>
          <w:rFonts w:ascii="Arial" w:hAnsi="Arial" w:cs="Arial"/>
        </w:rPr>
      </w:pPr>
    </w:p>
    <w:p w14:paraId="06C00A8D" w14:textId="155AF31F" w:rsidR="00A5766D" w:rsidRPr="00B90CD6" w:rsidRDefault="63FAFA3A" w:rsidP="00B90CD6">
      <w:pPr>
        <w:pStyle w:val="Heading2"/>
        <w:spacing w:before="0" w:after="0" w:line="276" w:lineRule="auto"/>
        <w:rPr>
          <w:rFonts w:ascii="Arial" w:eastAsia="Arial" w:hAnsi="Arial"/>
        </w:rPr>
      </w:pPr>
      <w:bookmarkStart w:id="45" w:name="_Toc196770612"/>
      <w:r w:rsidRPr="00B90CD6">
        <w:rPr>
          <w:rFonts w:ascii="Arial" w:eastAsia="Arial" w:hAnsi="Arial"/>
        </w:rPr>
        <w:t>Subsystem Conclusion</w:t>
      </w:r>
      <w:bookmarkEnd w:id="45"/>
    </w:p>
    <w:p w14:paraId="09411052" w14:textId="77777777" w:rsidR="00631BDE" w:rsidRPr="00B90CD6" w:rsidRDefault="00631BDE" w:rsidP="00B90CD6">
      <w:pPr>
        <w:spacing w:line="276" w:lineRule="auto"/>
        <w:rPr>
          <w:rFonts w:ascii="Arial" w:eastAsia="Arial" w:hAnsi="Arial" w:cs="Arial"/>
        </w:rPr>
      </w:pPr>
    </w:p>
    <w:p w14:paraId="6C5BCB35" w14:textId="0AB93CC2" w:rsidR="75FF81C4" w:rsidRPr="00B90CD6" w:rsidRDefault="75FF81C4" w:rsidP="00B90CD6">
      <w:pPr>
        <w:spacing w:line="276" w:lineRule="auto"/>
        <w:rPr>
          <w:rFonts w:ascii="Arial" w:eastAsia="Arial" w:hAnsi="Arial" w:cs="Arial"/>
          <w:color w:val="000000" w:themeColor="text1"/>
        </w:rPr>
      </w:pPr>
      <w:r w:rsidRPr="00B90CD6">
        <w:rPr>
          <w:rFonts w:ascii="Arial" w:eastAsia="Arial" w:hAnsi="Arial" w:cs="Arial"/>
          <w:color w:val="000000" w:themeColor="text1"/>
        </w:rPr>
        <w:t xml:space="preserve">Overall, this subsystem worked as expected, and it performed correctly when connected to the other subsystems to form the full system. </w:t>
      </w:r>
      <w:r w:rsidR="5623732B" w:rsidRPr="00B90CD6">
        <w:rPr>
          <w:rFonts w:ascii="Arial" w:eastAsia="Arial" w:hAnsi="Arial" w:cs="Arial"/>
          <w:color w:val="000000" w:themeColor="text1"/>
        </w:rPr>
        <w:t xml:space="preserve">The PWM isolation circuit works </w:t>
      </w:r>
      <w:r w:rsidR="40F97DEE" w:rsidRPr="00B90CD6">
        <w:rPr>
          <w:rFonts w:ascii="Arial" w:eastAsia="Arial" w:hAnsi="Arial" w:cs="Arial"/>
          <w:color w:val="000000" w:themeColor="text1"/>
        </w:rPr>
        <w:t>well and</w:t>
      </w:r>
      <w:r w:rsidR="5623732B" w:rsidRPr="00B90CD6">
        <w:rPr>
          <w:rFonts w:ascii="Arial" w:eastAsia="Arial" w:hAnsi="Arial" w:cs="Arial"/>
          <w:color w:val="000000" w:themeColor="text1"/>
        </w:rPr>
        <w:t xml:space="preserve"> is an important part </w:t>
      </w:r>
      <w:r w:rsidR="6802C674" w:rsidRPr="00B90CD6">
        <w:rPr>
          <w:rFonts w:ascii="Arial" w:eastAsia="Arial" w:hAnsi="Arial" w:cs="Arial"/>
          <w:color w:val="000000" w:themeColor="text1"/>
        </w:rPr>
        <w:t>of</w:t>
      </w:r>
      <w:r w:rsidR="5623732B" w:rsidRPr="00B90CD6">
        <w:rPr>
          <w:rFonts w:ascii="Arial" w:eastAsia="Arial" w:hAnsi="Arial" w:cs="Arial"/>
          <w:color w:val="000000" w:themeColor="text1"/>
        </w:rPr>
        <w:t xml:space="preserve"> spinning the motor.</w:t>
      </w:r>
      <w:r w:rsidR="0AD4F3DE" w:rsidRPr="00B90CD6">
        <w:rPr>
          <w:rFonts w:ascii="Arial" w:eastAsia="Arial" w:hAnsi="Arial" w:cs="Arial"/>
          <w:color w:val="000000" w:themeColor="text1"/>
        </w:rPr>
        <w:t xml:space="preserve"> The PWMs are input from the MCU at 3.4V and output to the power control at 6.2V and 6.0V. This isolation help</w:t>
      </w:r>
      <w:r w:rsidR="6DA74117" w:rsidRPr="00B90CD6">
        <w:rPr>
          <w:rFonts w:ascii="Arial" w:eastAsia="Arial" w:hAnsi="Arial" w:cs="Arial"/>
          <w:color w:val="000000" w:themeColor="text1"/>
        </w:rPr>
        <w:t>s</w:t>
      </w:r>
      <w:r w:rsidR="0AD4F3DE" w:rsidRPr="00B90CD6">
        <w:rPr>
          <w:rFonts w:ascii="Arial" w:eastAsia="Arial" w:hAnsi="Arial" w:cs="Arial"/>
          <w:color w:val="000000" w:themeColor="text1"/>
        </w:rPr>
        <w:t xml:space="preserve"> the MCU to not come in contact wi</w:t>
      </w:r>
      <w:r w:rsidR="07F9822D" w:rsidRPr="00B90CD6">
        <w:rPr>
          <w:rFonts w:ascii="Arial" w:eastAsia="Arial" w:hAnsi="Arial" w:cs="Arial"/>
          <w:color w:val="000000" w:themeColor="text1"/>
        </w:rPr>
        <w:t>th the high voltage of the motor and power electronics</w:t>
      </w:r>
      <w:r w:rsidR="1E8274E1" w:rsidRPr="00B90CD6">
        <w:rPr>
          <w:rFonts w:ascii="Arial" w:eastAsia="Arial" w:hAnsi="Arial" w:cs="Arial"/>
          <w:color w:val="000000" w:themeColor="text1"/>
        </w:rPr>
        <w:t xml:space="preserve">, and the increase in voltage allows the PWMs to be large enough to be taken in by the power control. </w:t>
      </w:r>
      <w:r w:rsidR="15C9ABBE" w:rsidRPr="00B90CD6">
        <w:rPr>
          <w:rFonts w:ascii="Arial" w:eastAsia="Arial" w:hAnsi="Arial" w:cs="Arial"/>
          <w:color w:val="000000" w:themeColor="text1"/>
        </w:rPr>
        <w:t xml:space="preserve">The relay or on/off signal also works correctly, where before isolation there is 3.4V when the button is on before the isolators and 5.8V after. When the button is off, the relay signal is </w:t>
      </w:r>
      <w:r w:rsidR="1FC87A48" w:rsidRPr="00B90CD6">
        <w:rPr>
          <w:rFonts w:ascii="Arial" w:eastAsia="Arial" w:hAnsi="Arial" w:cs="Arial"/>
          <w:color w:val="000000" w:themeColor="text1"/>
        </w:rPr>
        <w:t xml:space="preserve">0V before and after isolation. </w:t>
      </w:r>
      <w:r w:rsidR="2E8FC67E" w:rsidRPr="00B90CD6">
        <w:rPr>
          <w:rFonts w:ascii="Arial" w:eastAsia="Arial" w:hAnsi="Arial" w:cs="Arial"/>
          <w:color w:val="000000" w:themeColor="text1"/>
        </w:rPr>
        <w:t xml:space="preserve">The power to digital isolation which is used for the diagnostic feedback also works as expected. This part was never </w:t>
      </w:r>
      <w:r w:rsidR="23018F37" w:rsidRPr="00B90CD6">
        <w:rPr>
          <w:rFonts w:ascii="Arial" w:eastAsia="Arial" w:hAnsi="Arial" w:cs="Arial"/>
          <w:color w:val="000000" w:themeColor="text1"/>
        </w:rPr>
        <w:t>fully tested due to timing, however. The motor spinning was the main focus of the team, so the feedback section was second priority. The optoelectronics section of feedback worke</w:t>
      </w:r>
      <w:r w:rsidR="642E7667" w:rsidRPr="00B90CD6">
        <w:rPr>
          <w:rFonts w:ascii="Arial" w:eastAsia="Arial" w:hAnsi="Arial" w:cs="Arial"/>
          <w:color w:val="000000" w:themeColor="text1"/>
        </w:rPr>
        <w:t xml:space="preserve">d, but there were </w:t>
      </w:r>
      <w:r w:rsidR="24B7F13B" w:rsidRPr="00B90CD6">
        <w:rPr>
          <w:rFonts w:ascii="Arial" w:eastAsia="Arial" w:hAnsi="Arial" w:cs="Arial"/>
          <w:color w:val="000000" w:themeColor="text1"/>
        </w:rPr>
        <w:t>other</w:t>
      </w:r>
      <w:r w:rsidR="642E7667" w:rsidRPr="00B90CD6">
        <w:rPr>
          <w:rFonts w:ascii="Arial" w:eastAsia="Arial" w:hAnsi="Arial" w:cs="Arial"/>
          <w:color w:val="000000" w:themeColor="text1"/>
        </w:rPr>
        <w:t xml:space="preserve"> problems with integration that could have been solved</w:t>
      </w:r>
      <w:r w:rsidR="6ED49A83" w:rsidRPr="00B90CD6">
        <w:rPr>
          <w:rFonts w:ascii="Arial" w:eastAsia="Arial" w:hAnsi="Arial" w:cs="Arial"/>
          <w:color w:val="000000" w:themeColor="text1"/>
        </w:rPr>
        <w:t xml:space="preserve"> had there been</w:t>
      </w:r>
      <w:r w:rsidR="642E7667" w:rsidRPr="00B90CD6">
        <w:rPr>
          <w:rFonts w:ascii="Arial" w:eastAsia="Arial" w:hAnsi="Arial" w:cs="Arial"/>
          <w:color w:val="000000" w:themeColor="text1"/>
        </w:rPr>
        <w:t xml:space="preserve"> a few more weeks. </w:t>
      </w:r>
      <w:r w:rsidR="628FAFBF" w:rsidRPr="00B90CD6">
        <w:rPr>
          <w:rFonts w:ascii="Arial" w:eastAsia="Arial" w:hAnsi="Arial" w:cs="Arial"/>
          <w:color w:val="000000" w:themeColor="text1"/>
        </w:rPr>
        <w:t>The validation of this part of the optoelectronics subsystem seemed to be correct, so in theory, it should have worked correctly at full power.</w:t>
      </w:r>
      <w:r w:rsidR="1CDA37D6" w:rsidRPr="00B90CD6">
        <w:rPr>
          <w:rFonts w:ascii="Arial" w:eastAsia="Arial" w:hAnsi="Arial" w:cs="Arial"/>
          <w:color w:val="000000" w:themeColor="text1"/>
        </w:rPr>
        <w:t xml:space="preserve"> </w:t>
      </w:r>
    </w:p>
    <w:p w14:paraId="17ED4298" w14:textId="77777777" w:rsidR="0012731C" w:rsidRPr="00B90CD6" w:rsidRDefault="0012731C" w:rsidP="00B90CD6">
      <w:pPr>
        <w:spacing w:line="276" w:lineRule="auto"/>
        <w:jc w:val="left"/>
        <w:rPr>
          <w:rFonts w:ascii="Arial" w:hAnsi="Arial" w:cs="Arial"/>
        </w:rPr>
      </w:pPr>
      <w:r w:rsidRPr="00B90CD6">
        <w:rPr>
          <w:rFonts w:ascii="Arial" w:hAnsi="Arial" w:cs="Arial"/>
        </w:rPr>
        <w:br w:type="page"/>
      </w:r>
    </w:p>
    <w:p w14:paraId="0DA80EC8" w14:textId="48E1C271" w:rsidR="00891106" w:rsidRPr="00B90CD6" w:rsidRDefault="6A5C2912" w:rsidP="00B90CD6">
      <w:pPr>
        <w:pStyle w:val="Heading1"/>
        <w:spacing w:before="0" w:after="0"/>
        <w:rPr>
          <w:rFonts w:ascii="Arial" w:hAnsi="Arial"/>
        </w:rPr>
      </w:pPr>
      <w:bookmarkStart w:id="46" w:name="_Toc196770613"/>
      <w:r w:rsidRPr="00B90CD6">
        <w:rPr>
          <w:rFonts w:ascii="Arial" w:hAnsi="Arial"/>
        </w:rPr>
        <w:t>Microcontroller Subsystem Report</w:t>
      </w:r>
      <w:bookmarkEnd w:id="26"/>
      <w:bookmarkEnd w:id="46"/>
    </w:p>
    <w:p w14:paraId="25A6CA86" w14:textId="77777777" w:rsidR="00241A37" w:rsidRPr="00B90CD6" w:rsidRDefault="00241A37" w:rsidP="00B90CD6">
      <w:pPr>
        <w:spacing w:line="276" w:lineRule="auto"/>
        <w:rPr>
          <w:rFonts w:ascii="Arial" w:hAnsi="Arial" w:cs="Arial"/>
        </w:rPr>
      </w:pPr>
    </w:p>
    <w:p w14:paraId="5562AD2C" w14:textId="17BC4D35" w:rsidR="00242A19" w:rsidRPr="00B90CD6" w:rsidRDefault="00242A19" w:rsidP="00B90CD6">
      <w:pPr>
        <w:pStyle w:val="Heading2"/>
        <w:spacing w:before="0" w:after="0" w:line="276" w:lineRule="auto"/>
        <w:rPr>
          <w:rFonts w:ascii="Arial" w:hAnsi="Arial"/>
        </w:rPr>
      </w:pPr>
      <w:bookmarkStart w:id="47" w:name="_Toc196770614"/>
      <w:r w:rsidRPr="00B90CD6">
        <w:rPr>
          <w:rFonts w:ascii="Arial" w:hAnsi="Arial"/>
        </w:rPr>
        <w:t>Subsystem Introduction</w:t>
      </w:r>
      <w:bookmarkEnd w:id="47"/>
    </w:p>
    <w:p w14:paraId="5E273291" w14:textId="77777777" w:rsidR="00094362" w:rsidRPr="00B90CD6" w:rsidRDefault="00094362" w:rsidP="00B90CD6">
      <w:pPr>
        <w:spacing w:line="276" w:lineRule="auto"/>
        <w:rPr>
          <w:rFonts w:ascii="Arial" w:hAnsi="Arial" w:cs="Arial"/>
        </w:rPr>
      </w:pPr>
    </w:p>
    <w:p w14:paraId="4D95A894" w14:textId="2B1F97C3" w:rsidR="00241A37" w:rsidRPr="00B90CD6" w:rsidRDefault="00BE1A8A" w:rsidP="00B90CD6">
      <w:pPr>
        <w:spacing w:line="276" w:lineRule="auto"/>
        <w:rPr>
          <w:rFonts w:ascii="Arial" w:hAnsi="Arial" w:cs="Arial"/>
        </w:rPr>
      </w:pPr>
      <w:r w:rsidRPr="00B90CD6">
        <w:rPr>
          <w:rFonts w:ascii="Arial" w:hAnsi="Arial" w:cs="Arial"/>
        </w:rPr>
        <w:t>This subsystem refers to the hardware of the microcontroller portion of the VFD motor controller. In order for the firmware to control the motor, the microcontroller must be implemented properly.</w:t>
      </w:r>
      <w:r w:rsidR="006F557D" w:rsidRPr="00B90CD6">
        <w:rPr>
          <w:rFonts w:ascii="Arial" w:hAnsi="Arial" w:cs="Arial"/>
        </w:rPr>
        <w:t xml:space="preserve"> </w:t>
      </w:r>
      <w:r w:rsidR="00106AB5" w:rsidRPr="00B90CD6">
        <w:rPr>
          <w:rFonts w:ascii="Arial" w:hAnsi="Arial" w:cs="Arial"/>
        </w:rPr>
        <w:t xml:space="preserve">This subsystem is powered by two of the three phase </w:t>
      </w:r>
      <w:r w:rsidR="00E41B10" w:rsidRPr="00B90CD6">
        <w:rPr>
          <w:rFonts w:ascii="Arial" w:hAnsi="Arial" w:cs="Arial"/>
        </w:rPr>
        <w:t>AC</w:t>
      </w:r>
      <w:r w:rsidR="00106AB5" w:rsidRPr="00B90CD6">
        <w:rPr>
          <w:rFonts w:ascii="Arial" w:hAnsi="Arial" w:cs="Arial"/>
        </w:rPr>
        <w:t xml:space="preserve"> power supply</w:t>
      </w:r>
      <w:r w:rsidR="00847A7F" w:rsidRPr="00B90CD6">
        <w:rPr>
          <w:rFonts w:ascii="Arial" w:hAnsi="Arial" w:cs="Arial"/>
        </w:rPr>
        <w:t xml:space="preserve"> which is sent to the MCU for functionality.</w:t>
      </w:r>
    </w:p>
    <w:p w14:paraId="47A58E18" w14:textId="77777777" w:rsidR="00094362" w:rsidRPr="00B90CD6" w:rsidRDefault="00094362" w:rsidP="00B90CD6">
      <w:pPr>
        <w:spacing w:line="276" w:lineRule="auto"/>
        <w:rPr>
          <w:rFonts w:ascii="Arial" w:hAnsi="Arial" w:cs="Arial"/>
        </w:rPr>
      </w:pPr>
    </w:p>
    <w:p w14:paraId="25BB2FE6" w14:textId="436C54F4" w:rsidR="00242A19" w:rsidRPr="00B90CD6" w:rsidRDefault="00242A19" w:rsidP="00B90CD6">
      <w:pPr>
        <w:pStyle w:val="Heading2"/>
        <w:spacing w:before="0" w:after="0" w:line="276" w:lineRule="auto"/>
        <w:rPr>
          <w:rFonts w:ascii="Arial" w:hAnsi="Arial"/>
        </w:rPr>
      </w:pPr>
      <w:bookmarkStart w:id="48" w:name="_Toc196770615"/>
      <w:r w:rsidRPr="00B90CD6">
        <w:rPr>
          <w:rFonts w:ascii="Arial" w:hAnsi="Arial"/>
        </w:rPr>
        <w:t>Subsystem Details</w:t>
      </w:r>
      <w:bookmarkEnd w:id="48"/>
    </w:p>
    <w:p w14:paraId="1D6F8E96" w14:textId="77777777" w:rsidR="00094362" w:rsidRPr="00B90CD6" w:rsidRDefault="00094362" w:rsidP="00B90CD6">
      <w:pPr>
        <w:spacing w:line="276" w:lineRule="auto"/>
        <w:rPr>
          <w:rFonts w:ascii="Arial" w:hAnsi="Arial" w:cs="Arial"/>
        </w:rPr>
      </w:pPr>
    </w:p>
    <w:p w14:paraId="656E6C06" w14:textId="34A2B6BC" w:rsidR="00D6488D" w:rsidRPr="00B90CD6" w:rsidRDefault="00D6488D" w:rsidP="00B90CD6">
      <w:pPr>
        <w:spacing w:line="276" w:lineRule="auto"/>
        <w:jc w:val="left"/>
        <w:rPr>
          <w:rFonts w:ascii="Arial" w:eastAsia="Times New Roman" w:hAnsi="Arial" w:cs="Arial"/>
          <w:szCs w:val="23"/>
          <w:lang w:eastAsia="ja-JP"/>
        </w:rPr>
      </w:pPr>
      <w:r w:rsidRPr="00B90CD6">
        <w:rPr>
          <w:rFonts w:ascii="Arial" w:eastAsia="Times New Roman" w:hAnsi="Arial" w:cs="Arial"/>
          <w:color w:val="000000"/>
          <w:szCs w:val="23"/>
          <w:lang w:eastAsia="ja-JP"/>
        </w:rPr>
        <w:t xml:space="preserve">The DSPIC33CK256MP508 microcontroller was selected for this project. It has an adequate amount of analog and digital pins to support the VFD motor and the required PWM signals necessary. This MCU has 80 pins however only 32 are needed for this application. </w:t>
      </w:r>
      <w:r w:rsidR="00D60884" w:rsidRPr="00B90CD6">
        <w:rPr>
          <w:rFonts w:ascii="Arial" w:hAnsi="Arial" w:cs="Arial"/>
        </w:rPr>
        <w:t xml:space="preserve">The MCU is supplied by the 15 VDC from the AC power supply fed by the main power. The voltage will then be stepped down to a usable 3.3V </w:t>
      </w:r>
      <w:r w:rsidR="00FC262F" w:rsidRPr="00B90CD6">
        <w:rPr>
          <w:rFonts w:ascii="Arial" w:hAnsi="Arial" w:cs="Arial"/>
        </w:rPr>
        <w:t>using</w:t>
      </w:r>
      <w:r w:rsidRPr="00B90CD6">
        <w:rPr>
          <w:rFonts w:ascii="Arial" w:eastAsia="Times New Roman" w:hAnsi="Arial" w:cs="Arial"/>
          <w:color w:val="000000"/>
          <w:szCs w:val="23"/>
          <w:lang w:eastAsia="ja-JP"/>
        </w:rPr>
        <w:t xml:space="preserve"> a 3.3V fixed buck converter</w:t>
      </w:r>
      <w:r w:rsidR="006A6F1D" w:rsidRPr="00B90CD6">
        <w:rPr>
          <w:rFonts w:ascii="Arial" w:eastAsia="Times New Roman" w:hAnsi="Arial" w:cs="Arial"/>
          <w:color w:val="000000"/>
          <w:szCs w:val="23"/>
          <w:lang w:eastAsia="ja-JP"/>
        </w:rPr>
        <w:t>. The buck converter takes</w:t>
      </w:r>
      <w:r w:rsidRPr="00B90CD6">
        <w:rPr>
          <w:rFonts w:ascii="Arial" w:eastAsia="Times New Roman" w:hAnsi="Arial" w:cs="Arial"/>
          <w:color w:val="000000"/>
          <w:szCs w:val="23"/>
          <w:lang w:eastAsia="ja-JP"/>
        </w:rPr>
        <w:t xml:space="preserve"> the 15V from the AC/DC converter to a usable voltage for the microcontroller. This 3.3V is needed for the microcontroller along with the Pickit4 debugger and the UART serial interfaces.</w:t>
      </w:r>
    </w:p>
    <w:p w14:paraId="583303CF" w14:textId="6F0F78F8" w:rsidR="00D6488D" w:rsidRPr="00B90CD6" w:rsidRDefault="00D6488D" w:rsidP="00B90CD6">
      <w:pPr>
        <w:spacing w:line="276" w:lineRule="auto"/>
        <w:jc w:val="left"/>
        <w:rPr>
          <w:rFonts w:ascii="Arial" w:eastAsia="Times New Roman" w:hAnsi="Arial" w:cs="Arial"/>
          <w:lang w:eastAsia="ja-JP"/>
        </w:rPr>
      </w:pPr>
    </w:p>
    <w:p w14:paraId="45CF40CF" w14:textId="47A89563" w:rsidR="00267213" w:rsidRPr="00B90CD6" w:rsidRDefault="00D6488D" w:rsidP="00B90CD6">
      <w:pPr>
        <w:spacing w:line="276" w:lineRule="auto"/>
        <w:jc w:val="left"/>
        <w:rPr>
          <w:rFonts w:ascii="Arial" w:eastAsia="Times New Roman" w:hAnsi="Arial" w:cs="Arial"/>
          <w:color w:val="000000"/>
          <w:lang w:eastAsia="ja-JP"/>
        </w:rPr>
      </w:pPr>
      <w:r w:rsidRPr="00B90CD6">
        <w:rPr>
          <w:rFonts w:ascii="Arial" w:eastAsia="Times New Roman" w:hAnsi="Arial" w:cs="Arial"/>
          <w:color w:val="000000" w:themeColor="text1"/>
          <w:lang w:eastAsia="ja-JP"/>
        </w:rPr>
        <w:t xml:space="preserve">The MCU subsystem receives feedback through low-voltage analog signals representing voltage and current. The MCU then sends out PWM signals to the H bridge and power control system which are used to control the inverter stage of the VFD which helps to adjust the output voltage and frequency supplied to the motor. </w:t>
      </w:r>
    </w:p>
    <w:p w14:paraId="7793CBF1" w14:textId="3732FD3C" w:rsidR="00C27A98" w:rsidRPr="00B90CD6" w:rsidRDefault="00C27A98" w:rsidP="00B90CD6">
      <w:pPr>
        <w:keepNext/>
        <w:spacing w:line="276" w:lineRule="auto"/>
        <w:rPr>
          <w:rFonts w:ascii="Arial" w:hAnsi="Arial" w:cs="Arial"/>
        </w:rPr>
      </w:pPr>
    </w:p>
    <w:p w14:paraId="55F15776" w14:textId="65916E04" w:rsidR="00C27A98" w:rsidRPr="00B90CD6" w:rsidRDefault="58423943" w:rsidP="00B90CD6">
      <w:pPr>
        <w:keepNext/>
        <w:spacing w:line="276" w:lineRule="auto"/>
        <w:rPr>
          <w:rFonts w:ascii="Arial" w:hAnsi="Arial" w:cs="Arial"/>
        </w:rPr>
      </w:pPr>
      <w:r w:rsidRPr="00B90CD6">
        <w:rPr>
          <w:rFonts w:ascii="Arial" w:hAnsi="Arial" w:cs="Arial"/>
        </w:rPr>
        <w:t xml:space="preserve">The </w:t>
      </w:r>
      <w:r w:rsidR="6C954DD2" w:rsidRPr="00B90CD6">
        <w:rPr>
          <w:rFonts w:ascii="Arial" w:hAnsi="Arial" w:cs="Arial"/>
        </w:rPr>
        <w:t xml:space="preserve">hardware </w:t>
      </w:r>
      <w:r w:rsidR="34F44C26" w:rsidRPr="00B90CD6">
        <w:rPr>
          <w:rFonts w:ascii="Arial" w:hAnsi="Arial" w:cs="Arial"/>
        </w:rPr>
        <w:t xml:space="preserve">necessary for </w:t>
      </w:r>
      <w:r w:rsidR="04A5B8F3" w:rsidRPr="00B90CD6">
        <w:rPr>
          <w:rFonts w:ascii="Arial" w:hAnsi="Arial" w:cs="Arial"/>
        </w:rPr>
        <w:t>the application</w:t>
      </w:r>
      <w:r w:rsidRPr="00B90CD6">
        <w:rPr>
          <w:rFonts w:ascii="Arial" w:hAnsi="Arial" w:cs="Arial"/>
        </w:rPr>
        <w:t xml:space="preserve"> </w:t>
      </w:r>
      <w:r w:rsidR="6C954DD2" w:rsidRPr="00B90CD6">
        <w:rPr>
          <w:rFonts w:ascii="Arial" w:hAnsi="Arial" w:cs="Arial"/>
        </w:rPr>
        <w:t xml:space="preserve">is </w:t>
      </w:r>
      <w:r w:rsidRPr="00B90CD6">
        <w:rPr>
          <w:rFonts w:ascii="Arial" w:hAnsi="Arial" w:cs="Arial"/>
        </w:rPr>
        <w:t>placed</w:t>
      </w:r>
      <w:r w:rsidR="6C954DD2" w:rsidRPr="00B90CD6">
        <w:rPr>
          <w:rFonts w:ascii="Arial" w:hAnsi="Arial" w:cs="Arial"/>
        </w:rPr>
        <w:t xml:space="preserve"> onto a PCB</w:t>
      </w:r>
      <w:r w:rsidRPr="00B90CD6">
        <w:rPr>
          <w:rFonts w:ascii="Arial" w:hAnsi="Arial" w:cs="Arial"/>
        </w:rPr>
        <w:t xml:space="preserve"> and</w:t>
      </w:r>
      <w:r w:rsidR="6C954DD2" w:rsidRPr="00B90CD6">
        <w:rPr>
          <w:rFonts w:ascii="Arial" w:hAnsi="Arial" w:cs="Arial"/>
        </w:rPr>
        <w:t xml:space="preserve"> the firmware will be coded onto </w:t>
      </w:r>
      <w:r w:rsidR="34F44C26" w:rsidRPr="00B90CD6">
        <w:rPr>
          <w:rFonts w:ascii="Arial" w:hAnsi="Arial" w:cs="Arial"/>
        </w:rPr>
        <w:t>the MCU</w:t>
      </w:r>
      <w:r w:rsidR="6C954DD2" w:rsidRPr="00B90CD6">
        <w:rPr>
          <w:rFonts w:ascii="Arial" w:hAnsi="Arial" w:cs="Arial"/>
        </w:rPr>
        <w:t xml:space="preserve"> to control the </w:t>
      </w:r>
      <w:r w:rsidR="17A33C50" w:rsidRPr="00B90CD6">
        <w:rPr>
          <w:rFonts w:ascii="Arial" w:hAnsi="Arial" w:cs="Arial"/>
        </w:rPr>
        <w:t>PWM signals</w:t>
      </w:r>
      <w:r w:rsidR="6476C81A" w:rsidRPr="00B90CD6">
        <w:rPr>
          <w:rFonts w:ascii="Arial" w:hAnsi="Arial" w:cs="Arial"/>
        </w:rPr>
        <w:t xml:space="preserve">. </w:t>
      </w:r>
      <w:r w:rsidR="096C946E" w:rsidRPr="00B90CD6">
        <w:rPr>
          <w:rFonts w:ascii="Arial" w:hAnsi="Arial" w:cs="Arial"/>
        </w:rPr>
        <w:t xml:space="preserve">A potentiometer is included </w:t>
      </w:r>
      <w:r w:rsidR="25AA78B9" w:rsidRPr="00B90CD6">
        <w:rPr>
          <w:rFonts w:ascii="Arial" w:hAnsi="Arial" w:cs="Arial"/>
        </w:rPr>
        <w:t xml:space="preserve">to vary the frequency of these PWM signals. </w:t>
      </w:r>
      <w:r w:rsidR="56DA496C" w:rsidRPr="00B90CD6">
        <w:rPr>
          <w:rFonts w:ascii="Arial" w:hAnsi="Arial" w:cs="Arial"/>
        </w:rPr>
        <w:t>A push button will also be used to turn the motor on and off</w:t>
      </w:r>
      <w:r w:rsidR="27F5A290" w:rsidRPr="00B90CD6">
        <w:rPr>
          <w:rFonts w:ascii="Arial" w:hAnsi="Arial" w:cs="Arial"/>
        </w:rPr>
        <w:t xml:space="preserve"> which is indicated by a green LED.</w:t>
      </w:r>
      <w:r w:rsidR="4C9B283D" w:rsidRPr="00B90CD6">
        <w:rPr>
          <w:rFonts w:ascii="Arial" w:hAnsi="Arial" w:cs="Arial"/>
        </w:rPr>
        <w:t xml:space="preserve"> </w:t>
      </w:r>
      <w:r w:rsidR="23B6E580" w:rsidRPr="00B90CD6">
        <w:rPr>
          <w:rFonts w:ascii="Arial" w:hAnsi="Arial" w:cs="Arial"/>
        </w:rPr>
        <w:t xml:space="preserve">A </w:t>
      </w:r>
      <w:r w:rsidR="60FB90AD" w:rsidRPr="00B90CD6">
        <w:rPr>
          <w:rFonts w:ascii="Arial" w:hAnsi="Arial" w:cs="Arial"/>
        </w:rPr>
        <w:t>5</w:t>
      </w:r>
      <w:r w:rsidR="23B6E580" w:rsidRPr="00B90CD6">
        <w:rPr>
          <w:rFonts w:ascii="Arial" w:hAnsi="Arial" w:cs="Arial"/>
        </w:rPr>
        <w:t xml:space="preserve"> pin connector is </w:t>
      </w:r>
      <w:r w:rsidR="0C778791" w:rsidRPr="00B90CD6">
        <w:rPr>
          <w:rFonts w:ascii="Arial" w:hAnsi="Arial" w:cs="Arial"/>
        </w:rPr>
        <w:t>used to connect to the Pickit</w:t>
      </w:r>
      <w:r w:rsidR="779BCCD4" w:rsidRPr="00B90CD6">
        <w:rPr>
          <w:rFonts w:ascii="Arial" w:hAnsi="Arial" w:cs="Arial"/>
        </w:rPr>
        <w:t>5</w:t>
      </w:r>
      <w:r w:rsidR="0C778791" w:rsidRPr="00B90CD6">
        <w:rPr>
          <w:rFonts w:ascii="Arial" w:hAnsi="Arial" w:cs="Arial"/>
        </w:rPr>
        <w:t xml:space="preserve"> debugger which</w:t>
      </w:r>
      <w:r w:rsidR="6C31460E" w:rsidRPr="00B90CD6">
        <w:rPr>
          <w:rFonts w:ascii="Arial" w:hAnsi="Arial" w:cs="Arial"/>
        </w:rPr>
        <w:t xml:space="preserve"> is used to</w:t>
      </w:r>
      <w:r w:rsidR="3D4F15A9" w:rsidRPr="00B90CD6">
        <w:rPr>
          <w:rFonts w:ascii="Arial" w:hAnsi="Arial" w:cs="Arial"/>
        </w:rPr>
        <w:t xml:space="preserve"> flash the</w:t>
      </w:r>
      <w:r w:rsidR="6C31460E" w:rsidRPr="00B90CD6">
        <w:rPr>
          <w:rFonts w:ascii="Arial" w:hAnsi="Arial" w:cs="Arial"/>
        </w:rPr>
        <w:t xml:space="preserve"> code onto the MCU.</w:t>
      </w:r>
      <w:r w:rsidR="719291A5" w:rsidRPr="00B90CD6">
        <w:rPr>
          <w:rFonts w:ascii="Arial" w:hAnsi="Arial" w:cs="Arial"/>
        </w:rPr>
        <w:t xml:space="preserve"> </w:t>
      </w:r>
      <w:r w:rsidR="60FB90AD" w:rsidRPr="00B90CD6">
        <w:rPr>
          <w:rFonts w:ascii="Arial" w:hAnsi="Arial" w:cs="Arial"/>
        </w:rPr>
        <w:t xml:space="preserve">A 3 pin connector is used </w:t>
      </w:r>
      <w:r w:rsidR="60B63F1C" w:rsidRPr="00B90CD6">
        <w:rPr>
          <w:rFonts w:ascii="Arial" w:hAnsi="Arial" w:cs="Arial"/>
        </w:rPr>
        <w:t xml:space="preserve">for </w:t>
      </w:r>
      <w:r w:rsidR="2053F732" w:rsidRPr="00B90CD6">
        <w:rPr>
          <w:rFonts w:ascii="Arial" w:hAnsi="Arial" w:cs="Arial"/>
        </w:rPr>
        <w:t>UART</w:t>
      </w:r>
      <w:r w:rsidR="60B63F1C" w:rsidRPr="00B90CD6">
        <w:rPr>
          <w:rFonts w:ascii="Arial" w:hAnsi="Arial" w:cs="Arial"/>
        </w:rPr>
        <w:t xml:space="preserve"> serial communication using a cable </w:t>
      </w:r>
      <w:r w:rsidR="2053F732" w:rsidRPr="00B90CD6">
        <w:rPr>
          <w:rFonts w:ascii="Arial" w:hAnsi="Arial" w:cs="Arial"/>
        </w:rPr>
        <w:t>to connect to a PC.</w:t>
      </w:r>
      <w:r w:rsidR="60B63F1C" w:rsidRPr="00B90CD6">
        <w:rPr>
          <w:rFonts w:ascii="Arial" w:hAnsi="Arial" w:cs="Arial"/>
        </w:rPr>
        <w:t xml:space="preserve"> </w:t>
      </w:r>
      <w:r w:rsidR="719291A5" w:rsidRPr="00B90CD6">
        <w:rPr>
          <w:rFonts w:ascii="Arial" w:hAnsi="Arial" w:cs="Arial"/>
        </w:rPr>
        <w:t xml:space="preserve">Finally, a 20 pin connector is used to </w:t>
      </w:r>
      <w:r w:rsidR="4DF65D61" w:rsidRPr="00B90CD6">
        <w:rPr>
          <w:rFonts w:ascii="Arial" w:hAnsi="Arial" w:cs="Arial"/>
        </w:rPr>
        <w:t>send the PWM signals back to the H</w:t>
      </w:r>
      <w:r w:rsidR="09799564" w:rsidRPr="00B90CD6">
        <w:rPr>
          <w:rFonts w:ascii="Arial" w:hAnsi="Arial" w:cs="Arial"/>
        </w:rPr>
        <w:t xml:space="preserve"> bridge</w:t>
      </w:r>
      <w:r w:rsidR="209470A4" w:rsidRPr="00B90CD6">
        <w:rPr>
          <w:rFonts w:ascii="Arial" w:hAnsi="Arial" w:cs="Arial"/>
        </w:rPr>
        <w:t xml:space="preserve"> </w:t>
      </w:r>
      <w:r w:rsidR="3EADDD9D" w:rsidRPr="00B90CD6">
        <w:rPr>
          <w:rFonts w:ascii="Arial" w:hAnsi="Arial" w:cs="Arial"/>
        </w:rPr>
        <w:t>and to connect to the</w:t>
      </w:r>
      <w:r w:rsidR="7460701B" w:rsidRPr="00B90CD6">
        <w:rPr>
          <w:rFonts w:ascii="Arial" w:hAnsi="Arial" w:cs="Arial"/>
        </w:rPr>
        <w:t xml:space="preserve"> GPIO pin</w:t>
      </w:r>
      <w:r w:rsidR="55D73AB3" w:rsidRPr="00B90CD6">
        <w:rPr>
          <w:rFonts w:ascii="Arial" w:hAnsi="Arial" w:cs="Arial"/>
        </w:rPr>
        <w:t>s</w:t>
      </w:r>
      <w:r w:rsidR="7460701B" w:rsidRPr="00B90CD6">
        <w:rPr>
          <w:rFonts w:ascii="Arial" w:hAnsi="Arial" w:cs="Arial"/>
        </w:rPr>
        <w:t>.</w:t>
      </w:r>
      <w:r w:rsidR="4B7B2AEA" w:rsidRPr="00B90CD6">
        <w:rPr>
          <w:rFonts w:ascii="Arial" w:hAnsi="Arial" w:cs="Arial"/>
        </w:rPr>
        <w:t xml:space="preserve"> </w:t>
      </w:r>
      <w:r w:rsidR="0CD902AD" w:rsidRPr="00B90CD6">
        <w:rPr>
          <w:rFonts w:ascii="Arial" w:eastAsia="Times New Roman" w:hAnsi="Arial" w:cs="Arial"/>
          <w:color w:val="000000" w:themeColor="text1"/>
          <w:lang w:eastAsia="ja-JP"/>
        </w:rPr>
        <w:t>This PCB will later be connected to the power and optoelectronics subsystems. </w:t>
      </w:r>
    </w:p>
    <w:p w14:paraId="24AA296E" w14:textId="6028FE15" w:rsidR="00C27A98" w:rsidRPr="00B90CD6" w:rsidRDefault="00C27A98" w:rsidP="00B90CD6">
      <w:pPr>
        <w:keepNext/>
        <w:spacing w:line="276" w:lineRule="auto"/>
        <w:rPr>
          <w:rFonts w:ascii="Arial" w:eastAsia="Times New Roman" w:hAnsi="Arial" w:cs="Arial"/>
          <w:color w:val="000000" w:themeColor="text1"/>
          <w:lang w:eastAsia="ja-JP"/>
        </w:rPr>
      </w:pPr>
    </w:p>
    <w:p w14:paraId="5BEB8A3D" w14:textId="37050082" w:rsidR="00D90165" w:rsidRPr="00B90CD6" w:rsidRDefault="00D90165" w:rsidP="00B90CD6">
      <w:pPr>
        <w:keepNext/>
        <w:spacing w:line="276" w:lineRule="auto"/>
        <w:rPr>
          <w:rFonts w:ascii="Arial" w:hAnsi="Arial" w:cs="Arial"/>
        </w:rPr>
      </w:pPr>
      <w:r w:rsidRPr="00B90CD6">
        <w:rPr>
          <w:rFonts w:ascii="Arial" w:hAnsi="Arial" w:cs="Arial"/>
          <w:noProof/>
        </w:rPr>
        <w:drawing>
          <wp:inline distT="0" distB="0" distL="0" distR="0" wp14:anchorId="7B4FA747" wp14:editId="168F8903">
            <wp:extent cx="5972175" cy="3780463"/>
            <wp:effectExtent l="38100" t="38100" r="28575" b="29845"/>
            <wp:docPr id="1002396881" name="Picture 100239688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6881" name="Picture 1002396881" descr="A diagram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76234" cy="3783032"/>
                    </a:xfrm>
                    <a:prstGeom prst="rect">
                      <a:avLst/>
                    </a:prstGeom>
                    <a:ln w="28575">
                      <a:solidFill>
                        <a:schemeClr val="tx1"/>
                      </a:solidFill>
                    </a:ln>
                  </pic:spPr>
                </pic:pic>
              </a:graphicData>
            </a:graphic>
          </wp:inline>
        </w:drawing>
      </w:r>
    </w:p>
    <w:p w14:paraId="45B38E3C" w14:textId="2A1AE810" w:rsidR="00D6488D" w:rsidRPr="00B90CD6" w:rsidRDefault="00D6488D" w:rsidP="00B90CD6">
      <w:pPr>
        <w:spacing w:line="276" w:lineRule="auto"/>
        <w:rPr>
          <w:rFonts w:ascii="Arial" w:hAnsi="Arial" w:cs="Arial"/>
        </w:rPr>
      </w:pPr>
    </w:p>
    <w:p w14:paraId="7FCE9832" w14:textId="77777777" w:rsidR="0024478A" w:rsidRPr="00B90CD6" w:rsidRDefault="0024478A" w:rsidP="00B90CD6">
      <w:pPr>
        <w:pStyle w:val="Caption"/>
        <w:framePr w:w="6765" w:h="376" w:hRule="exact" w:wrap="around" w:x="4239" w:y="-298"/>
        <w:spacing w:line="276" w:lineRule="auto"/>
        <w:jc w:val="both"/>
        <w:rPr>
          <w:rFonts w:ascii="Arial" w:hAnsi="Arial" w:cs="Arial"/>
          <w:b w:val="0"/>
          <w:i/>
        </w:rPr>
      </w:pPr>
      <w:bookmarkStart w:id="49" w:name="_Toc196770566"/>
      <w:r w:rsidRPr="00B90CD6">
        <w:rPr>
          <w:rFonts w:ascii="Arial" w:hAnsi="Arial" w:cs="Arial"/>
          <w:b w:val="0"/>
          <w:i/>
        </w:rPr>
        <w:t xml:space="preserve">Figure </w:t>
      </w:r>
      <w:r w:rsidRPr="00B90CD6">
        <w:rPr>
          <w:rFonts w:ascii="Arial" w:hAnsi="Arial" w:cs="Arial"/>
          <w:b w:val="0"/>
          <w:i/>
        </w:rPr>
        <w:fldChar w:fldCharType="begin"/>
      </w:r>
      <w:r w:rsidRPr="00B90CD6">
        <w:rPr>
          <w:rFonts w:ascii="Arial" w:hAnsi="Arial" w:cs="Arial"/>
          <w:b w:val="0"/>
          <w:i/>
        </w:rPr>
        <w:instrText xml:space="preserve"> SEQ Figure \* ARABIC </w:instrText>
      </w:r>
      <w:r w:rsidRPr="00B90CD6">
        <w:rPr>
          <w:rFonts w:ascii="Arial" w:hAnsi="Arial" w:cs="Arial"/>
          <w:b w:val="0"/>
          <w:i/>
        </w:rPr>
        <w:fldChar w:fldCharType="separate"/>
      </w:r>
      <w:r w:rsidR="005A75FE">
        <w:rPr>
          <w:rFonts w:ascii="Arial" w:hAnsi="Arial" w:cs="Arial"/>
          <w:b w:val="0"/>
          <w:i/>
          <w:noProof/>
        </w:rPr>
        <w:t>12</w:t>
      </w:r>
      <w:r w:rsidRPr="00B90CD6">
        <w:rPr>
          <w:rFonts w:ascii="Arial" w:hAnsi="Arial" w:cs="Arial"/>
          <w:b w:val="0"/>
          <w:i/>
        </w:rPr>
        <w:fldChar w:fldCharType="end"/>
      </w:r>
      <w:r w:rsidRPr="00B90CD6">
        <w:rPr>
          <w:rFonts w:ascii="Arial" w:hAnsi="Arial" w:cs="Arial"/>
          <w:b w:val="0"/>
          <w:i/>
        </w:rPr>
        <w:t>: MCU Block Diagram</w:t>
      </w:r>
      <w:bookmarkEnd w:id="49"/>
    </w:p>
    <w:p w14:paraId="2FACAF6F" w14:textId="77777777" w:rsidR="00DF3283" w:rsidRPr="00B90CD6" w:rsidRDefault="00DF3283" w:rsidP="00B90CD6">
      <w:pPr>
        <w:spacing w:line="276" w:lineRule="auto"/>
        <w:rPr>
          <w:rFonts w:ascii="Arial" w:hAnsi="Arial" w:cs="Arial"/>
        </w:rPr>
      </w:pPr>
    </w:p>
    <w:tbl>
      <w:tblPr>
        <w:tblStyle w:val="GridTable1Light"/>
        <w:tblW w:w="9802" w:type="dxa"/>
        <w:tblLook w:val="04A0" w:firstRow="1" w:lastRow="0" w:firstColumn="1" w:lastColumn="0" w:noHBand="0" w:noVBand="1"/>
      </w:tblPr>
      <w:tblGrid>
        <w:gridCol w:w="4672"/>
        <w:gridCol w:w="5130"/>
      </w:tblGrid>
      <w:tr w:rsidR="00F519A8" w:rsidRPr="00B90CD6" w14:paraId="43AD742D" w14:textId="77777777" w:rsidTr="0084130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462E98DF" w14:textId="77777777" w:rsidR="00F519A8" w:rsidRPr="00841307" w:rsidRDefault="00F519A8" w:rsidP="00841307">
            <w:pPr>
              <w:spacing w:line="276" w:lineRule="auto"/>
              <w:jc w:val="center"/>
              <w:rPr>
                <w:rFonts w:ascii="Arial" w:hAnsi="Arial" w:cs="Arial"/>
              </w:rPr>
            </w:pPr>
            <w:r w:rsidRPr="00841307">
              <w:rPr>
                <w:rFonts w:ascii="Arial" w:hAnsi="Arial" w:cs="Arial"/>
              </w:rPr>
              <w:t>Pin</w:t>
            </w:r>
          </w:p>
        </w:tc>
        <w:tc>
          <w:tcPr>
            <w:tcW w:w="5130" w:type="dxa"/>
            <w:hideMark/>
          </w:tcPr>
          <w:p w14:paraId="04AB88D8" w14:textId="77777777" w:rsidR="00F519A8" w:rsidRPr="00841307" w:rsidRDefault="00F519A8" w:rsidP="0084130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Function</w:t>
            </w:r>
          </w:p>
        </w:tc>
      </w:tr>
      <w:tr w:rsidR="00F519A8" w:rsidRPr="00B90CD6" w14:paraId="0C578DB8"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704EB48B" w14:textId="77777777" w:rsidR="00F519A8" w:rsidRPr="00841307" w:rsidRDefault="00F519A8" w:rsidP="00841307">
            <w:pPr>
              <w:spacing w:line="276" w:lineRule="auto"/>
              <w:jc w:val="center"/>
              <w:rPr>
                <w:rFonts w:ascii="Arial" w:hAnsi="Arial" w:cs="Arial"/>
              </w:rPr>
            </w:pPr>
            <w:r w:rsidRPr="00841307">
              <w:rPr>
                <w:rFonts w:ascii="Arial" w:hAnsi="Arial" w:cs="Arial"/>
              </w:rPr>
              <w:t>1</w:t>
            </w:r>
          </w:p>
        </w:tc>
        <w:tc>
          <w:tcPr>
            <w:tcW w:w="5130" w:type="dxa"/>
            <w:hideMark/>
          </w:tcPr>
          <w:p w14:paraId="16711C4E"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PWM1H</w:t>
            </w:r>
          </w:p>
        </w:tc>
      </w:tr>
      <w:tr w:rsidR="00F519A8" w:rsidRPr="00B90CD6" w14:paraId="6854C4FC"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15E473DC" w14:textId="77777777" w:rsidR="00F519A8" w:rsidRPr="00841307" w:rsidRDefault="00F519A8" w:rsidP="00841307">
            <w:pPr>
              <w:spacing w:line="276" w:lineRule="auto"/>
              <w:jc w:val="center"/>
              <w:rPr>
                <w:rFonts w:ascii="Arial" w:hAnsi="Arial" w:cs="Arial"/>
              </w:rPr>
            </w:pPr>
            <w:r w:rsidRPr="00841307">
              <w:rPr>
                <w:rFonts w:ascii="Arial" w:hAnsi="Arial" w:cs="Arial"/>
              </w:rPr>
              <w:t>2</w:t>
            </w:r>
          </w:p>
        </w:tc>
        <w:tc>
          <w:tcPr>
            <w:tcW w:w="5130" w:type="dxa"/>
            <w:hideMark/>
          </w:tcPr>
          <w:p w14:paraId="783D723F"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GPIO</w:t>
            </w:r>
          </w:p>
        </w:tc>
      </w:tr>
      <w:tr w:rsidR="00F519A8" w:rsidRPr="00B90CD6" w14:paraId="06040F3D"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1715D92E" w14:textId="77777777" w:rsidR="00F519A8" w:rsidRPr="00841307" w:rsidRDefault="00F519A8" w:rsidP="00841307">
            <w:pPr>
              <w:spacing w:line="276" w:lineRule="auto"/>
              <w:jc w:val="center"/>
              <w:rPr>
                <w:rFonts w:ascii="Arial" w:hAnsi="Arial" w:cs="Arial"/>
              </w:rPr>
            </w:pPr>
            <w:r w:rsidRPr="00841307">
              <w:rPr>
                <w:rFonts w:ascii="Arial" w:hAnsi="Arial" w:cs="Arial"/>
              </w:rPr>
              <w:t>3</w:t>
            </w:r>
          </w:p>
        </w:tc>
        <w:tc>
          <w:tcPr>
            <w:tcW w:w="5130" w:type="dxa"/>
            <w:hideMark/>
          </w:tcPr>
          <w:p w14:paraId="3C398730"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PWM1L</w:t>
            </w:r>
          </w:p>
        </w:tc>
      </w:tr>
      <w:tr w:rsidR="00F519A8" w:rsidRPr="00B90CD6" w14:paraId="2028AFEE"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64C93F9F" w14:textId="77777777" w:rsidR="00F519A8" w:rsidRPr="00841307" w:rsidRDefault="00F519A8" w:rsidP="00841307">
            <w:pPr>
              <w:spacing w:line="276" w:lineRule="auto"/>
              <w:jc w:val="center"/>
              <w:rPr>
                <w:rFonts w:ascii="Arial" w:hAnsi="Arial" w:cs="Arial"/>
              </w:rPr>
            </w:pPr>
            <w:r w:rsidRPr="00841307">
              <w:rPr>
                <w:rFonts w:ascii="Arial" w:hAnsi="Arial" w:cs="Arial"/>
              </w:rPr>
              <w:t>4</w:t>
            </w:r>
          </w:p>
        </w:tc>
        <w:tc>
          <w:tcPr>
            <w:tcW w:w="5130" w:type="dxa"/>
            <w:hideMark/>
          </w:tcPr>
          <w:p w14:paraId="179A93E6"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GPIO</w:t>
            </w:r>
          </w:p>
        </w:tc>
      </w:tr>
      <w:tr w:rsidR="00F519A8" w:rsidRPr="00B90CD6" w14:paraId="099756AA"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53F1FAFA" w14:textId="77777777" w:rsidR="00F519A8" w:rsidRPr="00841307" w:rsidRDefault="00F519A8" w:rsidP="00841307">
            <w:pPr>
              <w:spacing w:line="276" w:lineRule="auto"/>
              <w:jc w:val="center"/>
              <w:rPr>
                <w:rFonts w:ascii="Arial" w:hAnsi="Arial" w:cs="Arial"/>
              </w:rPr>
            </w:pPr>
            <w:r w:rsidRPr="00841307">
              <w:rPr>
                <w:rFonts w:ascii="Arial" w:hAnsi="Arial" w:cs="Arial"/>
              </w:rPr>
              <w:t>9</w:t>
            </w:r>
          </w:p>
        </w:tc>
        <w:tc>
          <w:tcPr>
            <w:tcW w:w="5130" w:type="dxa"/>
            <w:hideMark/>
          </w:tcPr>
          <w:p w14:paraId="05362789"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MCLR</w:t>
            </w:r>
          </w:p>
        </w:tc>
      </w:tr>
      <w:tr w:rsidR="00F519A8" w:rsidRPr="00B90CD6" w14:paraId="59EF48A7"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0DE46B76" w14:textId="77777777" w:rsidR="00F519A8" w:rsidRPr="00841307" w:rsidRDefault="00F519A8" w:rsidP="00841307">
            <w:pPr>
              <w:spacing w:line="276" w:lineRule="auto"/>
              <w:jc w:val="center"/>
              <w:rPr>
                <w:rFonts w:ascii="Arial" w:hAnsi="Arial" w:cs="Arial"/>
              </w:rPr>
            </w:pPr>
            <w:r w:rsidRPr="00841307">
              <w:rPr>
                <w:rFonts w:ascii="Arial" w:hAnsi="Arial" w:cs="Arial"/>
              </w:rPr>
              <w:t>11,32,50,70</w:t>
            </w:r>
          </w:p>
        </w:tc>
        <w:tc>
          <w:tcPr>
            <w:tcW w:w="5130" w:type="dxa"/>
            <w:hideMark/>
          </w:tcPr>
          <w:p w14:paraId="0EFB4E16"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VSS</w:t>
            </w:r>
          </w:p>
        </w:tc>
      </w:tr>
      <w:tr w:rsidR="00F519A8" w:rsidRPr="00B90CD6" w14:paraId="708E1445"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4BC32461" w14:textId="77777777" w:rsidR="00F519A8" w:rsidRPr="00841307" w:rsidRDefault="00F519A8" w:rsidP="00841307">
            <w:pPr>
              <w:spacing w:line="276" w:lineRule="auto"/>
              <w:jc w:val="center"/>
              <w:rPr>
                <w:rFonts w:ascii="Arial" w:hAnsi="Arial" w:cs="Arial"/>
              </w:rPr>
            </w:pPr>
            <w:r w:rsidRPr="00841307">
              <w:rPr>
                <w:rFonts w:ascii="Arial" w:hAnsi="Arial" w:cs="Arial"/>
              </w:rPr>
              <w:t>12,31,51,71</w:t>
            </w:r>
          </w:p>
        </w:tc>
        <w:tc>
          <w:tcPr>
            <w:tcW w:w="5130" w:type="dxa"/>
            <w:hideMark/>
          </w:tcPr>
          <w:p w14:paraId="185784CB"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VDD</w:t>
            </w:r>
          </w:p>
        </w:tc>
      </w:tr>
      <w:tr w:rsidR="00F519A8" w:rsidRPr="00B90CD6" w14:paraId="3A1F868E"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15AC8192" w14:textId="77777777" w:rsidR="00F519A8" w:rsidRPr="00841307" w:rsidRDefault="00F519A8" w:rsidP="00841307">
            <w:pPr>
              <w:spacing w:line="276" w:lineRule="auto"/>
              <w:jc w:val="center"/>
              <w:rPr>
                <w:rFonts w:ascii="Arial" w:hAnsi="Arial" w:cs="Arial"/>
              </w:rPr>
            </w:pPr>
            <w:r w:rsidRPr="00841307">
              <w:rPr>
                <w:rFonts w:ascii="Arial" w:hAnsi="Arial" w:cs="Arial"/>
              </w:rPr>
              <w:t>17,22,39,44</w:t>
            </w:r>
          </w:p>
        </w:tc>
        <w:tc>
          <w:tcPr>
            <w:tcW w:w="5130" w:type="dxa"/>
            <w:hideMark/>
          </w:tcPr>
          <w:p w14:paraId="15F3841A"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GPIO</w:t>
            </w:r>
          </w:p>
        </w:tc>
      </w:tr>
      <w:tr w:rsidR="00F519A8" w:rsidRPr="00B90CD6" w14:paraId="3D10BAFA"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6679B666" w14:textId="77777777" w:rsidR="00F519A8" w:rsidRPr="00841307" w:rsidRDefault="00F519A8" w:rsidP="00841307">
            <w:pPr>
              <w:spacing w:line="276" w:lineRule="auto"/>
              <w:jc w:val="center"/>
              <w:rPr>
                <w:rFonts w:ascii="Arial" w:hAnsi="Arial" w:cs="Arial"/>
              </w:rPr>
            </w:pPr>
            <w:r w:rsidRPr="00841307">
              <w:rPr>
                <w:rFonts w:ascii="Arial" w:hAnsi="Arial" w:cs="Arial"/>
              </w:rPr>
              <w:t>19</w:t>
            </w:r>
          </w:p>
        </w:tc>
        <w:tc>
          <w:tcPr>
            <w:tcW w:w="5130" w:type="dxa"/>
            <w:hideMark/>
          </w:tcPr>
          <w:p w14:paraId="66574576"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GPIO (Potentiometer)</w:t>
            </w:r>
          </w:p>
        </w:tc>
      </w:tr>
      <w:tr w:rsidR="00F519A8" w:rsidRPr="00B90CD6" w14:paraId="641FBE29"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45E1CD01" w14:textId="77777777" w:rsidR="00F519A8" w:rsidRPr="00841307" w:rsidRDefault="00F519A8" w:rsidP="00841307">
            <w:pPr>
              <w:spacing w:line="276" w:lineRule="auto"/>
              <w:jc w:val="center"/>
              <w:rPr>
                <w:rFonts w:ascii="Arial" w:hAnsi="Arial" w:cs="Arial"/>
              </w:rPr>
            </w:pPr>
            <w:r w:rsidRPr="00841307">
              <w:rPr>
                <w:rFonts w:ascii="Arial" w:hAnsi="Arial" w:cs="Arial"/>
              </w:rPr>
              <w:t>24</w:t>
            </w:r>
          </w:p>
        </w:tc>
        <w:tc>
          <w:tcPr>
            <w:tcW w:w="5130" w:type="dxa"/>
            <w:hideMark/>
          </w:tcPr>
          <w:p w14:paraId="02828472"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GPIO (LED 2)</w:t>
            </w:r>
          </w:p>
        </w:tc>
      </w:tr>
      <w:tr w:rsidR="00F519A8" w:rsidRPr="00B90CD6" w14:paraId="31CDD7CC"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30CF264E" w14:textId="77777777" w:rsidR="00F519A8" w:rsidRPr="00841307" w:rsidRDefault="00F519A8" w:rsidP="00841307">
            <w:pPr>
              <w:spacing w:line="276" w:lineRule="auto"/>
              <w:jc w:val="center"/>
              <w:rPr>
                <w:rFonts w:ascii="Arial" w:hAnsi="Arial" w:cs="Arial"/>
              </w:rPr>
            </w:pPr>
            <w:r w:rsidRPr="00841307">
              <w:rPr>
                <w:rFonts w:ascii="Arial" w:hAnsi="Arial" w:cs="Arial"/>
              </w:rPr>
              <w:t>25</w:t>
            </w:r>
          </w:p>
        </w:tc>
        <w:tc>
          <w:tcPr>
            <w:tcW w:w="5130" w:type="dxa"/>
            <w:hideMark/>
          </w:tcPr>
          <w:p w14:paraId="15FD4F09"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AVDD</w:t>
            </w:r>
          </w:p>
        </w:tc>
      </w:tr>
      <w:tr w:rsidR="00F519A8" w:rsidRPr="00B90CD6" w14:paraId="2E1CC36C"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40DC8A8C" w14:textId="77777777" w:rsidR="00F519A8" w:rsidRPr="00841307" w:rsidRDefault="00F519A8" w:rsidP="00841307">
            <w:pPr>
              <w:spacing w:line="276" w:lineRule="auto"/>
              <w:jc w:val="center"/>
              <w:rPr>
                <w:rFonts w:ascii="Arial" w:hAnsi="Arial" w:cs="Arial"/>
              </w:rPr>
            </w:pPr>
            <w:r w:rsidRPr="00841307">
              <w:rPr>
                <w:rFonts w:ascii="Arial" w:hAnsi="Arial" w:cs="Arial"/>
              </w:rPr>
              <w:t>26</w:t>
            </w:r>
          </w:p>
        </w:tc>
        <w:tc>
          <w:tcPr>
            <w:tcW w:w="5130" w:type="dxa"/>
            <w:hideMark/>
          </w:tcPr>
          <w:p w14:paraId="67BBE3BD"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AVss</w:t>
            </w:r>
          </w:p>
        </w:tc>
      </w:tr>
      <w:tr w:rsidR="00F519A8" w:rsidRPr="00B90CD6" w14:paraId="5BF5E37A"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2081C015" w14:textId="77777777" w:rsidR="00F519A8" w:rsidRPr="00841307" w:rsidRDefault="00F519A8" w:rsidP="00841307">
            <w:pPr>
              <w:spacing w:line="276" w:lineRule="auto"/>
              <w:jc w:val="center"/>
              <w:rPr>
                <w:rFonts w:ascii="Arial" w:hAnsi="Arial" w:cs="Arial"/>
              </w:rPr>
            </w:pPr>
            <w:r w:rsidRPr="00841307">
              <w:rPr>
                <w:rFonts w:ascii="Arial" w:hAnsi="Arial" w:cs="Arial"/>
              </w:rPr>
              <w:t>34</w:t>
            </w:r>
          </w:p>
        </w:tc>
        <w:tc>
          <w:tcPr>
            <w:tcW w:w="5130" w:type="dxa"/>
            <w:hideMark/>
          </w:tcPr>
          <w:p w14:paraId="2CB2A1CC"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Clock input</w:t>
            </w:r>
          </w:p>
        </w:tc>
      </w:tr>
      <w:tr w:rsidR="00F519A8" w:rsidRPr="00B90CD6" w14:paraId="337EC18C"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0324AD65" w14:textId="77777777" w:rsidR="00F519A8" w:rsidRPr="00841307" w:rsidRDefault="00F519A8" w:rsidP="00841307">
            <w:pPr>
              <w:spacing w:line="276" w:lineRule="auto"/>
              <w:jc w:val="center"/>
              <w:rPr>
                <w:rFonts w:ascii="Arial" w:hAnsi="Arial" w:cs="Arial"/>
              </w:rPr>
            </w:pPr>
            <w:r w:rsidRPr="00841307">
              <w:rPr>
                <w:rFonts w:ascii="Arial" w:hAnsi="Arial" w:cs="Arial"/>
              </w:rPr>
              <w:t>37</w:t>
            </w:r>
          </w:p>
        </w:tc>
        <w:tc>
          <w:tcPr>
            <w:tcW w:w="5130" w:type="dxa"/>
            <w:hideMark/>
          </w:tcPr>
          <w:p w14:paraId="311CA8A6"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GPIO (LED 1)</w:t>
            </w:r>
          </w:p>
        </w:tc>
      </w:tr>
      <w:tr w:rsidR="00F519A8" w:rsidRPr="00B90CD6" w14:paraId="43E16922"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20D3EF27" w14:textId="77777777" w:rsidR="00F519A8" w:rsidRPr="00841307" w:rsidRDefault="00F519A8" w:rsidP="00841307">
            <w:pPr>
              <w:spacing w:line="276" w:lineRule="auto"/>
              <w:jc w:val="center"/>
              <w:rPr>
                <w:rFonts w:ascii="Arial" w:hAnsi="Arial" w:cs="Arial"/>
              </w:rPr>
            </w:pPr>
            <w:r w:rsidRPr="00841307">
              <w:rPr>
                <w:rFonts w:ascii="Arial" w:hAnsi="Arial" w:cs="Arial"/>
              </w:rPr>
              <w:t>42</w:t>
            </w:r>
          </w:p>
        </w:tc>
        <w:tc>
          <w:tcPr>
            <w:tcW w:w="5130" w:type="dxa"/>
            <w:hideMark/>
          </w:tcPr>
          <w:p w14:paraId="7D8A7618"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GPIO (Relay)</w:t>
            </w:r>
          </w:p>
        </w:tc>
      </w:tr>
      <w:tr w:rsidR="00F519A8" w:rsidRPr="00B90CD6" w14:paraId="726DB2CA"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398B2547" w14:textId="77777777" w:rsidR="00F519A8" w:rsidRPr="00841307" w:rsidRDefault="00F519A8" w:rsidP="00841307">
            <w:pPr>
              <w:spacing w:line="276" w:lineRule="auto"/>
              <w:jc w:val="center"/>
              <w:rPr>
                <w:rFonts w:ascii="Arial" w:hAnsi="Arial" w:cs="Arial"/>
              </w:rPr>
            </w:pPr>
            <w:r w:rsidRPr="00841307">
              <w:rPr>
                <w:rFonts w:ascii="Arial" w:hAnsi="Arial" w:cs="Arial"/>
              </w:rPr>
              <w:t>60</w:t>
            </w:r>
          </w:p>
        </w:tc>
        <w:tc>
          <w:tcPr>
            <w:tcW w:w="5130" w:type="dxa"/>
            <w:hideMark/>
          </w:tcPr>
          <w:p w14:paraId="2A21EC29"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PGD1</w:t>
            </w:r>
          </w:p>
        </w:tc>
      </w:tr>
      <w:tr w:rsidR="00F519A8" w:rsidRPr="00B90CD6" w14:paraId="278F8BDB"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7570DDAD" w14:textId="77777777" w:rsidR="00F519A8" w:rsidRPr="00841307" w:rsidRDefault="00F519A8" w:rsidP="00841307">
            <w:pPr>
              <w:spacing w:line="276" w:lineRule="auto"/>
              <w:jc w:val="center"/>
              <w:rPr>
                <w:rFonts w:ascii="Arial" w:hAnsi="Arial" w:cs="Arial"/>
              </w:rPr>
            </w:pPr>
            <w:r w:rsidRPr="00841307">
              <w:rPr>
                <w:rFonts w:ascii="Arial" w:hAnsi="Arial" w:cs="Arial"/>
              </w:rPr>
              <w:t>61</w:t>
            </w:r>
          </w:p>
        </w:tc>
        <w:tc>
          <w:tcPr>
            <w:tcW w:w="5130" w:type="dxa"/>
            <w:hideMark/>
          </w:tcPr>
          <w:p w14:paraId="05F51E14"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PGC1</w:t>
            </w:r>
          </w:p>
        </w:tc>
      </w:tr>
      <w:tr w:rsidR="00F519A8" w:rsidRPr="00B90CD6" w14:paraId="60A3C46F"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48F518F0" w14:textId="77777777" w:rsidR="00F519A8" w:rsidRPr="00841307" w:rsidRDefault="00F519A8" w:rsidP="00841307">
            <w:pPr>
              <w:spacing w:line="276" w:lineRule="auto"/>
              <w:jc w:val="center"/>
              <w:rPr>
                <w:rFonts w:ascii="Arial" w:hAnsi="Arial" w:cs="Arial"/>
              </w:rPr>
            </w:pPr>
            <w:r w:rsidRPr="00841307">
              <w:rPr>
                <w:rFonts w:ascii="Arial" w:hAnsi="Arial" w:cs="Arial"/>
              </w:rPr>
              <w:t>68</w:t>
            </w:r>
          </w:p>
        </w:tc>
        <w:tc>
          <w:tcPr>
            <w:tcW w:w="5130" w:type="dxa"/>
            <w:hideMark/>
          </w:tcPr>
          <w:p w14:paraId="7DCA9ADB"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UART TX</w:t>
            </w:r>
          </w:p>
        </w:tc>
      </w:tr>
      <w:tr w:rsidR="00F519A8" w:rsidRPr="00B90CD6" w14:paraId="45B8383C"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05B3C05A" w14:textId="77777777" w:rsidR="00F519A8" w:rsidRPr="00841307" w:rsidRDefault="00F519A8" w:rsidP="00841307">
            <w:pPr>
              <w:spacing w:line="276" w:lineRule="auto"/>
              <w:jc w:val="center"/>
              <w:rPr>
                <w:rFonts w:ascii="Arial" w:hAnsi="Arial" w:cs="Arial"/>
              </w:rPr>
            </w:pPr>
            <w:r w:rsidRPr="00841307">
              <w:rPr>
                <w:rFonts w:ascii="Arial" w:hAnsi="Arial" w:cs="Arial"/>
              </w:rPr>
              <w:t>69</w:t>
            </w:r>
          </w:p>
        </w:tc>
        <w:tc>
          <w:tcPr>
            <w:tcW w:w="5130" w:type="dxa"/>
            <w:hideMark/>
          </w:tcPr>
          <w:p w14:paraId="5BE6F0FE"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UART RX</w:t>
            </w:r>
          </w:p>
        </w:tc>
      </w:tr>
      <w:tr w:rsidR="00F519A8" w:rsidRPr="00B90CD6" w14:paraId="16E957AE"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47522838" w14:textId="77777777" w:rsidR="00F519A8" w:rsidRPr="00841307" w:rsidRDefault="00F519A8" w:rsidP="00841307">
            <w:pPr>
              <w:spacing w:line="276" w:lineRule="auto"/>
              <w:jc w:val="center"/>
              <w:rPr>
                <w:rFonts w:ascii="Arial" w:hAnsi="Arial" w:cs="Arial"/>
              </w:rPr>
            </w:pPr>
            <w:r w:rsidRPr="00841307">
              <w:rPr>
                <w:rFonts w:ascii="Arial" w:hAnsi="Arial" w:cs="Arial"/>
              </w:rPr>
              <w:t>75</w:t>
            </w:r>
          </w:p>
        </w:tc>
        <w:tc>
          <w:tcPr>
            <w:tcW w:w="5130" w:type="dxa"/>
            <w:hideMark/>
          </w:tcPr>
          <w:p w14:paraId="35DDBEB1"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PWM3H</w:t>
            </w:r>
          </w:p>
        </w:tc>
      </w:tr>
      <w:tr w:rsidR="00F519A8" w:rsidRPr="00B90CD6" w14:paraId="03ABE32C"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10D57DB7" w14:textId="77777777" w:rsidR="00F519A8" w:rsidRPr="00841307" w:rsidRDefault="00F519A8" w:rsidP="00841307">
            <w:pPr>
              <w:spacing w:line="276" w:lineRule="auto"/>
              <w:jc w:val="center"/>
              <w:rPr>
                <w:rFonts w:ascii="Arial" w:hAnsi="Arial" w:cs="Arial"/>
              </w:rPr>
            </w:pPr>
            <w:r w:rsidRPr="00841307">
              <w:rPr>
                <w:rFonts w:ascii="Arial" w:hAnsi="Arial" w:cs="Arial"/>
              </w:rPr>
              <w:t>76</w:t>
            </w:r>
          </w:p>
        </w:tc>
        <w:tc>
          <w:tcPr>
            <w:tcW w:w="5130" w:type="dxa"/>
            <w:hideMark/>
          </w:tcPr>
          <w:p w14:paraId="69447E3D"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PWM3L</w:t>
            </w:r>
          </w:p>
        </w:tc>
      </w:tr>
      <w:tr w:rsidR="00F519A8" w:rsidRPr="00B90CD6" w14:paraId="01AA6408"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7436CFDF" w14:textId="77777777" w:rsidR="00F519A8" w:rsidRPr="00841307" w:rsidRDefault="00F519A8" w:rsidP="00841307">
            <w:pPr>
              <w:spacing w:line="276" w:lineRule="auto"/>
              <w:jc w:val="center"/>
              <w:rPr>
                <w:rFonts w:ascii="Arial" w:hAnsi="Arial" w:cs="Arial"/>
              </w:rPr>
            </w:pPr>
            <w:r w:rsidRPr="00841307">
              <w:rPr>
                <w:rFonts w:ascii="Arial" w:hAnsi="Arial" w:cs="Arial"/>
              </w:rPr>
              <w:t>78</w:t>
            </w:r>
          </w:p>
        </w:tc>
        <w:tc>
          <w:tcPr>
            <w:tcW w:w="5130" w:type="dxa"/>
            <w:hideMark/>
          </w:tcPr>
          <w:p w14:paraId="75D18363"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PWM2H</w:t>
            </w:r>
          </w:p>
        </w:tc>
      </w:tr>
      <w:tr w:rsidR="00F519A8" w:rsidRPr="00B90CD6" w14:paraId="5E243D97" w14:textId="77777777" w:rsidTr="00841307">
        <w:trPr>
          <w:trHeight w:val="315"/>
        </w:trPr>
        <w:tc>
          <w:tcPr>
            <w:cnfStyle w:val="001000000000" w:firstRow="0" w:lastRow="0" w:firstColumn="1" w:lastColumn="0" w:oddVBand="0" w:evenVBand="0" w:oddHBand="0" w:evenHBand="0" w:firstRowFirstColumn="0" w:firstRowLastColumn="0" w:lastRowFirstColumn="0" w:lastRowLastColumn="0"/>
            <w:tcW w:w="4672" w:type="dxa"/>
            <w:hideMark/>
          </w:tcPr>
          <w:p w14:paraId="00CC2C26" w14:textId="77777777" w:rsidR="00F519A8" w:rsidRPr="00841307" w:rsidRDefault="00F519A8" w:rsidP="00841307">
            <w:pPr>
              <w:spacing w:line="276" w:lineRule="auto"/>
              <w:jc w:val="center"/>
              <w:rPr>
                <w:rFonts w:ascii="Arial" w:hAnsi="Arial" w:cs="Arial"/>
              </w:rPr>
            </w:pPr>
            <w:r w:rsidRPr="00841307">
              <w:rPr>
                <w:rFonts w:ascii="Arial" w:hAnsi="Arial" w:cs="Arial"/>
              </w:rPr>
              <w:t>80</w:t>
            </w:r>
          </w:p>
        </w:tc>
        <w:tc>
          <w:tcPr>
            <w:tcW w:w="5130" w:type="dxa"/>
            <w:hideMark/>
          </w:tcPr>
          <w:p w14:paraId="33C66BD9" w14:textId="77777777" w:rsidR="00F519A8" w:rsidRPr="00841307" w:rsidRDefault="00F519A8" w:rsidP="0084130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41307">
              <w:rPr>
                <w:rFonts w:ascii="Arial" w:hAnsi="Arial" w:cs="Arial"/>
              </w:rPr>
              <w:t>PWM2L</w:t>
            </w:r>
          </w:p>
        </w:tc>
      </w:tr>
    </w:tbl>
    <w:p w14:paraId="46867DCA" w14:textId="5B48C94B" w:rsidR="00841307" w:rsidRPr="00B90CD6" w:rsidRDefault="00841307" w:rsidP="00841307">
      <w:pPr>
        <w:pStyle w:val="Caption"/>
        <w:framePr w:w="9341" w:h="314" w:hRule="exact" w:wrap="around" w:x="1458" w:y="67"/>
        <w:spacing w:line="276" w:lineRule="auto"/>
        <w:jc w:val="center"/>
        <w:rPr>
          <w:rFonts w:ascii="Arial" w:hAnsi="Arial" w:cs="Arial"/>
          <w:b w:val="0"/>
          <w:bCs w:val="0"/>
          <w:i/>
          <w:iCs/>
        </w:rPr>
      </w:pPr>
      <w:bookmarkStart w:id="50" w:name="_Toc196765969"/>
      <w:r w:rsidRPr="00B90CD6">
        <w:rPr>
          <w:rFonts w:ascii="Arial" w:hAnsi="Arial" w:cs="Arial"/>
          <w:b w:val="0"/>
          <w:bCs w:val="0"/>
          <w:i/>
          <w:iCs/>
        </w:rPr>
        <w:t xml:space="preserve">Table </w:t>
      </w:r>
      <w:r w:rsidRPr="00B90CD6">
        <w:rPr>
          <w:rFonts w:ascii="Arial" w:hAnsi="Arial" w:cs="Arial"/>
          <w:b w:val="0"/>
          <w:bCs w:val="0"/>
          <w:i/>
          <w:iCs/>
        </w:rPr>
        <w:fldChar w:fldCharType="begin"/>
      </w:r>
      <w:r w:rsidRPr="00B90CD6">
        <w:rPr>
          <w:rFonts w:ascii="Arial" w:hAnsi="Arial" w:cs="Arial"/>
          <w:b w:val="0"/>
          <w:bCs w:val="0"/>
          <w:i/>
          <w:iCs/>
        </w:rPr>
        <w:instrText xml:space="preserve"> SEQ Table \* ARABIC </w:instrText>
      </w:r>
      <w:r w:rsidRPr="00B90CD6">
        <w:rPr>
          <w:rFonts w:ascii="Arial" w:hAnsi="Arial" w:cs="Arial"/>
          <w:b w:val="0"/>
          <w:bCs w:val="0"/>
          <w:i/>
          <w:iCs/>
        </w:rPr>
        <w:fldChar w:fldCharType="separate"/>
      </w:r>
      <w:r w:rsidR="005A75FE">
        <w:rPr>
          <w:rFonts w:ascii="Arial" w:hAnsi="Arial" w:cs="Arial"/>
          <w:b w:val="0"/>
          <w:bCs w:val="0"/>
          <w:i/>
          <w:iCs/>
          <w:noProof/>
        </w:rPr>
        <w:t>3</w:t>
      </w:r>
      <w:r w:rsidRPr="00B90CD6">
        <w:rPr>
          <w:rFonts w:ascii="Arial" w:hAnsi="Arial" w:cs="Arial"/>
          <w:b w:val="0"/>
          <w:bCs w:val="0"/>
          <w:i/>
          <w:iCs/>
        </w:rPr>
        <w:fldChar w:fldCharType="end"/>
      </w:r>
      <w:r w:rsidRPr="00B90CD6">
        <w:rPr>
          <w:rFonts w:ascii="Arial" w:hAnsi="Arial" w:cs="Arial"/>
          <w:b w:val="0"/>
          <w:bCs w:val="0"/>
          <w:i/>
          <w:iCs/>
        </w:rPr>
        <w:t>: Pin interface for DSPIC33CK256MP508 Microcontroller</w:t>
      </w:r>
      <w:bookmarkEnd w:id="50"/>
    </w:p>
    <w:p w14:paraId="4FA96A92" w14:textId="3C09F86D" w:rsidR="00DF3283" w:rsidRPr="00B90CD6" w:rsidRDefault="00DF3283" w:rsidP="00B90CD6">
      <w:pPr>
        <w:spacing w:line="276" w:lineRule="auto"/>
        <w:rPr>
          <w:rFonts w:ascii="Arial" w:hAnsi="Arial" w:cs="Arial"/>
        </w:rPr>
      </w:pPr>
    </w:p>
    <w:p w14:paraId="46405098" w14:textId="77777777" w:rsidR="00280871" w:rsidRPr="00B90CD6" w:rsidRDefault="1FDF49D0" w:rsidP="00B90CD6">
      <w:pPr>
        <w:keepNext/>
        <w:spacing w:line="276" w:lineRule="auto"/>
        <w:jc w:val="center"/>
        <w:rPr>
          <w:rFonts w:ascii="Arial" w:hAnsi="Arial" w:cs="Arial"/>
        </w:rPr>
      </w:pPr>
      <w:r w:rsidRPr="00B90CD6">
        <w:rPr>
          <w:rFonts w:ascii="Arial" w:hAnsi="Arial" w:cs="Arial"/>
          <w:noProof/>
        </w:rPr>
        <w:drawing>
          <wp:inline distT="0" distB="0" distL="0" distR="0" wp14:anchorId="7CBCFAF7" wp14:editId="0E8F0955">
            <wp:extent cx="5610225" cy="4207669"/>
            <wp:effectExtent l="38100" t="38100" r="28575" b="40640"/>
            <wp:docPr id="399812536" name="Picture 39981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11481" cy="4208611"/>
                    </a:xfrm>
                    <a:prstGeom prst="rect">
                      <a:avLst/>
                    </a:prstGeom>
                    <a:ln w="28575">
                      <a:solidFill>
                        <a:schemeClr val="tx1"/>
                      </a:solidFill>
                    </a:ln>
                  </pic:spPr>
                </pic:pic>
              </a:graphicData>
            </a:graphic>
          </wp:inline>
        </w:drawing>
      </w:r>
    </w:p>
    <w:p w14:paraId="46FFB2C9" w14:textId="40865112" w:rsidR="00D90165" w:rsidRPr="00B90CD6" w:rsidRDefault="00D90165" w:rsidP="00B90CD6">
      <w:pPr>
        <w:framePr w:w="4968" w:h="361" w:hRule="exact" w:hSpace="187" w:wrap="around" w:vAnchor="text" w:hAnchor="page" w:x="3849" w:y="2"/>
        <w:spacing w:line="276" w:lineRule="auto"/>
        <w:jc w:val="center"/>
        <w:rPr>
          <w:rFonts w:ascii="Arial" w:hAnsi="Arial" w:cs="Arial"/>
          <w:i/>
        </w:rPr>
      </w:pPr>
      <w:bookmarkStart w:id="51" w:name="_Toc196770567"/>
      <w:r w:rsidRPr="00B90CD6">
        <w:rPr>
          <w:rFonts w:ascii="Arial" w:hAnsi="Arial" w:cs="Arial"/>
          <w:i/>
        </w:rPr>
        <w:t xml:space="preserve">Figure </w:t>
      </w:r>
      <w:r w:rsidRPr="00B90CD6">
        <w:rPr>
          <w:rFonts w:ascii="Arial" w:hAnsi="Arial" w:cs="Arial"/>
          <w:i/>
        </w:rPr>
        <w:fldChar w:fldCharType="begin"/>
      </w:r>
      <w:r w:rsidRPr="00B90CD6">
        <w:rPr>
          <w:rFonts w:ascii="Arial" w:hAnsi="Arial" w:cs="Arial"/>
          <w:i/>
        </w:rPr>
        <w:instrText xml:space="preserve"> SEQ Figure \* ARABIC </w:instrText>
      </w:r>
      <w:r w:rsidRPr="00B90CD6">
        <w:rPr>
          <w:rFonts w:ascii="Arial" w:hAnsi="Arial" w:cs="Arial"/>
          <w:i/>
        </w:rPr>
        <w:fldChar w:fldCharType="separate"/>
      </w:r>
      <w:r w:rsidR="005A75FE">
        <w:rPr>
          <w:rFonts w:ascii="Arial" w:hAnsi="Arial" w:cs="Arial"/>
          <w:i/>
          <w:noProof/>
        </w:rPr>
        <w:t>13</w:t>
      </w:r>
      <w:r w:rsidRPr="00B90CD6">
        <w:rPr>
          <w:rFonts w:ascii="Arial" w:hAnsi="Arial" w:cs="Arial"/>
          <w:i/>
        </w:rPr>
        <w:fldChar w:fldCharType="end"/>
      </w:r>
      <w:r w:rsidRPr="00B90CD6">
        <w:rPr>
          <w:rFonts w:ascii="Arial" w:hAnsi="Arial" w:cs="Arial"/>
          <w:i/>
        </w:rPr>
        <w:t>: MCU subsystem schematic</w:t>
      </w:r>
      <w:bookmarkEnd w:id="51"/>
    </w:p>
    <w:p w14:paraId="2C60C477" w14:textId="5A7A9A04" w:rsidR="00D90165" w:rsidRPr="00B90CD6" w:rsidRDefault="00D90165" w:rsidP="00B90CD6">
      <w:pPr>
        <w:pStyle w:val="Caption"/>
        <w:framePr w:h="361" w:hRule="exact" w:wrap="around" w:x="3849" w:y="2"/>
        <w:spacing w:line="276" w:lineRule="auto"/>
        <w:jc w:val="center"/>
        <w:rPr>
          <w:rFonts w:ascii="Arial" w:hAnsi="Arial" w:cs="Arial"/>
        </w:rPr>
      </w:pPr>
    </w:p>
    <w:p w14:paraId="27B2093F" w14:textId="77777777" w:rsidR="00D90165" w:rsidRDefault="00D90165" w:rsidP="00B90CD6">
      <w:pPr>
        <w:spacing w:line="276" w:lineRule="auto"/>
        <w:rPr>
          <w:rFonts w:ascii="Arial" w:hAnsi="Arial" w:cs="Arial"/>
        </w:rPr>
      </w:pPr>
    </w:p>
    <w:p w14:paraId="1222E279" w14:textId="77777777" w:rsidR="0022714F" w:rsidRPr="00B90CD6" w:rsidRDefault="0022714F" w:rsidP="00B90CD6">
      <w:pPr>
        <w:spacing w:line="276" w:lineRule="auto"/>
        <w:rPr>
          <w:rFonts w:ascii="Arial" w:hAnsi="Arial" w:cs="Arial"/>
        </w:rPr>
      </w:pPr>
    </w:p>
    <w:p w14:paraId="4E0C9241" w14:textId="45B972DC" w:rsidR="00D305AC" w:rsidRPr="00B90CD6" w:rsidRDefault="63FAFA3A" w:rsidP="00B90CD6">
      <w:pPr>
        <w:pStyle w:val="Heading2"/>
        <w:spacing w:before="0" w:after="0" w:line="276" w:lineRule="auto"/>
        <w:rPr>
          <w:rFonts w:ascii="Arial" w:hAnsi="Arial"/>
        </w:rPr>
      </w:pPr>
      <w:bookmarkStart w:id="52" w:name="_Toc196770616"/>
      <w:r w:rsidRPr="00B90CD6">
        <w:rPr>
          <w:rFonts w:ascii="Arial" w:hAnsi="Arial"/>
        </w:rPr>
        <w:t>Subsystem Validation</w:t>
      </w:r>
      <w:bookmarkEnd w:id="52"/>
    </w:p>
    <w:p w14:paraId="6FD39845" w14:textId="77777777" w:rsidR="00DF3283" w:rsidRPr="00B90CD6" w:rsidRDefault="00DF3283" w:rsidP="00B90CD6">
      <w:pPr>
        <w:spacing w:line="276" w:lineRule="auto"/>
        <w:rPr>
          <w:rFonts w:ascii="Arial" w:eastAsia="Segoe UI" w:hAnsi="Arial" w:cs="Arial"/>
          <w:color w:val="000000" w:themeColor="text1"/>
          <w:szCs w:val="23"/>
        </w:rPr>
      </w:pPr>
    </w:p>
    <w:p w14:paraId="4207609C" w14:textId="30420557" w:rsidR="0078168D" w:rsidRDefault="3632FFBF" w:rsidP="00B90CD6">
      <w:pPr>
        <w:spacing w:line="276" w:lineRule="auto"/>
        <w:rPr>
          <w:rFonts w:ascii="Arial" w:eastAsia="Segoe UI" w:hAnsi="Arial" w:cs="Arial"/>
          <w:color w:val="000000" w:themeColor="text1"/>
          <w:szCs w:val="23"/>
        </w:rPr>
      </w:pPr>
      <w:r w:rsidRPr="00B90CD6">
        <w:rPr>
          <w:rFonts w:ascii="Arial" w:eastAsia="Segoe UI" w:hAnsi="Arial" w:cs="Arial"/>
          <w:color w:val="000000" w:themeColor="text1"/>
          <w:szCs w:val="23"/>
        </w:rPr>
        <w:t>This subsystem refers to the hardware portion and PCB design for the microcontroller. This includes the 15V AC/DC converter, 3.3V buck converter, MCU, potentiometer, system and motor LEDs, and the on/off button. The IRM-15-15 AC/DC converter will take in the 120VAC wall power from the power subsystem board and convert it to 15VDC. This 15VDC will then be stepped down using the LM2595s-3.3 to convert it to 3.3V in order for the MCU to function. The MCU will then be coded by the firmware to implement the system and motor LEDs, the potentiometer (knob), the on/off button, and to send out the PWM signals to the optoelectronics board.</w:t>
      </w:r>
    </w:p>
    <w:p w14:paraId="26881759" w14:textId="77777777" w:rsidR="0022714F" w:rsidRPr="00B90CD6" w:rsidRDefault="0022714F" w:rsidP="00B90CD6">
      <w:pPr>
        <w:spacing w:line="276" w:lineRule="auto"/>
        <w:rPr>
          <w:rFonts w:ascii="Arial" w:eastAsia="Segoe UI" w:hAnsi="Arial" w:cs="Arial"/>
          <w:color w:val="000000" w:themeColor="text1"/>
          <w:szCs w:val="23"/>
        </w:rPr>
      </w:pPr>
    </w:p>
    <w:p w14:paraId="0C7B1B73" w14:textId="7754C7E9" w:rsidR="0078168D" w:rsidRPr="00B90CD6" w:rsidRDefault="3205F252" w:rsidP="00B90CD6">
      <w:pPr>
        <w:pStyle w:val="Heading3"/>
        <w:spacing w:before="0" w:after="0" w:line="276" w:lineRule="auto"/>
        <w:rPr>
          <w:rFonts w:ascii="Arial" w:hAnsi="Arial"/>
        </w:rPr>
      </w:pPr>
      <w:bookmarkStart w:id="53" w:name="_Toc196770617"/>
      <w:r w:rsidRPr="00B90CD6">
        <w:rPr>
          <w:rFonts w:ascii="Arial" w:hAnsi="Arial"/>
        </w:rPr>
        <w:t>Converter Validation</w:t>
      </w:r>
      <w:bookmarkEnd w:id="53"/>
    </w:p>
    <w:p w14:paraId="0ED49FB9" w14:textId="588FCFA9" w:rsidR="0078168D" w:rsidRPr="00B90CD6" w:rsidRDefault="0078168D" w:rsidP="00B90CD6">
      <w:pPr>
        <w:spacing w:line="276" w:lineRule="auto"/>
        <w:rPr>
          <w:rFonts w:ascii="Arial" w:hAnsi="Arial" w:cs="Arial"/>
        </w:rPr>
      </w:pPr>
    </w:p>
    <w:p w14:paraId="2345A5DE" w14:textId="16859A04" w:rsidR="0078168D" w:rsidRPr="00B90CD6" w:rsidRDefault="3205F252" w:rsidP="00B90CD6">
      <w:pPr>
        <w:spacing w:line="276" w:lineRule="auto"/>
        <w:rPr>
          <w:rFonts w:ascii="Arial" w:hAnsi="Arial" w:cs="Arial"/>
        </w:rPr>
      </w:pPr>
      <w:r w:rsidRPr="00B90CD6">
        <w:rPr>
          <w:rFonts w:ascii="Arial" w:hAnsi="Arial" w:cs="Arial"/>
        </w:rPr>
        <w:t>The first portion of the subsystem that was tested and validated were the power converters. The 3.3V buck converter was the first converter to be validate</w:t>
      </w:r>
      <w:r w:rsidR="0A23A88E" w:rsidRPr="00B90CD6">
        <w:rPr>
          <w:rFonts w:ascii="Arial" w:hAnsi="Arial" w:cs="Arial"/>
        </w:rPr>
        <w:t>d</w:t>
      </w:r>
      <w:r w:rsidR="3DE190AF" w:rsidRPr="00B90CD6">
        <w:rPr>
          <w:rFonts w:ascii="Arial" w:hAnsi="Arial" w:cs="Arial"/>
        </w:rPr>
        <w:t>. Last semester the schematic and corresponding pcb routing was done incorrectly. For the final revision of the buck converter, different through hole capacitors were added along with a different diode</w:t>
      </w:r>
      <w:r w:rsidR="3DD57D5D" w:rsidRPr="00B90CD6">
        <w:rPr>
          <w:rFonts w:ascii="Arial" w:hAnsi="Arial" w:cs="Arial"/>
        </w:rPr>
        <w:t>. This converter was tested by injecting a variety of voltages using the DC power supply along with load resistors for the line and load regulation tests. The AC/DC converter was then tested after ensuring that the buck converter functioned properly</w:t>
      </w:r>
      <w:r w:rsidR="60ED251E" w:rsidRPr="00B90CD6">
        <w:rPr>
          <w:rFonts w:ascii="Arial" w:hAnsi="Arial" w:cs="Arial"/>
        </w:rPr>
        <w:t>. This was only tested by using wall power (~120VAC) and plugging it into the board and measuring the output on one of the 20-pin connectors used for supplying the Power subsystem board.</w:t>
      </w:r>
    </w:p>
    <w:p w14:paraId="55D81A02" w14:textId="68A72357" w:rsidR="0078168D" w:rsidRPr="00B90CD6" w:rsidRDefault="0078168D" w:rsidP="00B90CD6">
      <w:pPr>
        <w:spacing w:line="276" w:lineRule="auto"/>
        <w:rPr>
          <w:rFonts w:ascii="Arial" w:eastAsia="Times New Roman" w:hAnsi="Arial" w:cs="Arial"/>
          <w:color w:val="000000" w:themeColor="text1"/>
          <w:szCs w:val="23"/>
        </w:rPr>
      </w:pPr>
    </w:p>
    <w:tbl>
      <w:tblPr>
        <w:tblStyle w:val="GridTable1Light"/>
        <w:tblW w:w="0" w:type="auto"/>
        <w:tblLayout w:type="fixed"/>
        <w:tblLook w:val="06A0" w:firstRow="1" w:lastRow="0" w:firstColumn="1" w:lastColumn="0" w:noHBand="1" w:noVBand="1"/>
      </w:tblPr>
      <w:tblGrid>
        <w:gridCol w:w="4643"/>
        <w:gridCol w:w="4717"/>
      </w:tblGrid>
      <w:tr w:rsidR="2694C57C" w:rsidRPr="00B90CD6" w14:paraId="5F6E2289" w14:textId="77777777" w:rsidTr="0022714F">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4643" w:type="dxa"/>
          </w:tcPr>
          <w:p w14:paraId="27062CAC" w14:textId="38514119"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Load (mA)</w:t>
            </w:r>
          </w:p>
        </w:tc>
        <w:tc>
          <w:tcPr>
            <w:tcW w:w="4717" w:type="dxa"/>
          </w:tcPr>
          <w:p w14:paraId="13121A2E" w14:textId="7EA7EE59" w:rsidR="2694C57C" w:rsidRPr="0022714F" w:rsidRDefault="2EDFA261" w:rsidP="0022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Vout (V)</w:t>
            </w:r>
          </w:p>
        </w:tc>
      </w:tr>
      <w:tr w:rsidR="2694C57C" w:rsidRPr="00B90CD6" w14:paraId="5D224CD6" w14:textId="77777777" w:rsidTr="0022714F">
        <w:trPr>
          <w:trHeight w:val="44"/>
        </w:trPr>
        <w:tc>
          <w:tcPr>
            <w:cnfStyle w:val="001000000000" w:firstRow="0" w:lastRow="0" w:firstColumn="1" w:lastColumn="0" w:oddVBand="0" w:evenVBand="0" w:oddHBand="0" w:evenHBand="0" w:firstRowFirstColumn="0" w:firstRowLastColumn="0" w:lastRowFirstColumn="0" w:lastRowLastColumn="0"/>
            <w:tcW w:w="4643" w:type="dxa"/>
          </w:tcPr>
          <w:p w14:paraId="0883C54B" w14:textId="1F573AF4"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0</w:t>
            </w:r>
          </w:p>
        </w:tc>
        <w:tc>
          <w:tcPr>
            <w:tcW w:w="4717" w:type="dxa"/>
          </w:tcPr>
          <w:p w14:paraId="339BBA1D" w14:textId="107A8B41" w:rsidR="2694C57C" w:rsidRPr="0022714F" w:rsidRDefault="2EDFA261"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3.2993</w:t>
            </w:r>
          </w:p>
        </w:tc>
      </w:tr>
      <w:tr w:rsidR="2694C57C" w:rsidRPr="00B90CD6" w14:paraId="3F88EA7C" w14:textId="77777777" w:rsidTr="0022714F">
        <w:trPr>
          <w:trHeight w:val="44"/>
        </w:trPr>
        <w:tc>
          <w:tcPr>
            <w:cnfStyle w:val="001000000000" w:firstRow="0" w:lastRow="0" w:firstColumn="1" w:lastColumn="0" w:oddVBand="0" w:evenVBand="0" w:oddHBand="0" w:evenHBand="0" w:firstRowFirstColumn="0" w:firstRowLastColumn="0" w:lastRowFirstColumn="0" w:lastRowLastColumn="0"/>
            <w:tcW w:w="4643" w:type="dxa"/>
          </w:tcPr>
          <w:p w14:paraId="7E6544B4" w14:textId="53181679"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30</w:t>
            </w:r>
          </w:p>
        </w:tc>
        <w:tc>
          <w:tcPr>
            <w:tcW w:w="4717" w:type="dxa"/>
          </w:tcPr>
          <w:p w14:paraId="3A117356" w14:textId="13C94CD3" w:rsidR="2694C57C" w:rsidRPr="0022714F" w:rsidRDefault="2EDFA261"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3.2952</w:t>
            </w:r>
          </w:p>
        </w:tc>
      </w:tr>
      <w:tr w:rsidR="2694C57C" w:rsidRPr="00B90CD6" w14:paraId="56FE8468" w14:textId="77777777" w:rsidTr="0022714F">
        <w:trPr>
          <w:trHeight w:val="44"/>
        </w:trPr>
        <w:tc>
          <w:tcPr>
            <w:cnfStyle w:val="001000000000" w:firstRow="0" w:lastRow="0" w:firstColumn="1" w:lastColumn="0" w:oddVBand="0" w:evenVBand="0" w:oddHBand="0" w:evenHBand="0" w:firstRowFirstColumn="0" w:firstRowLastColumn="0" w:lastRowFirstColumn="0" w:lastRowLastColumn="0"/>
            <w:tcW w:w="4643" w:type="dxa"/>
          </w:tcPr>
          <w:p w14:paraId="320675C8" w14:textId="20E6B49D"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50</w:t>
            </w:r>
          </w:p>
        </w:tc>
        <w:tc>
          <w:tcPr>
            <w:tcW w:w="4717" w:type="dxa"/>
          </w:tcPr>
          <w:p w14:paraId="2CC5BD1E" w14:textId="48F91388" w:rsidR="2694C57C" w:rsidRPr="0022714F" w:rsidRDefault="2EDFA261"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3.2824</w:t>
            </w:r>
          </w:p>
        </w:tc>
      </w:tr>
      <w:tr w:rsidR="2694C57C" w:rsidRPr="00B90CD6" w14:paraId="023453D7" w14:textId="77777777" w:rsidTr="0022714F">
        <w:trPr>
          <w:trHeight w:val="64"/>
        </w:trPr>
        <w:tc>
          <w:tcPr>
            <w:cnfStyle w:val="001000000000" w:firstRow="0" w:lastRow="0" w:firstColumn="1" w:lastColumn="0" w:oddVBand="0" w:evenVBand="0" w:oddHBand="0" w:evenHBand="0" w:firstRowFirstColumn="0" w:firstRowLastColumn="0" w:lastRowFirstColumn="0" w:lastRowLastColumn="0"/>
            <w:tcW w:w="4643" w:type="dxa"/>
          </w:tcPr>
          <w:p w14:paraId="33D27BB1" w14:textId="7D01A61A"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72</w:t>
            </w:r>
          </w:p>
        </w:tc>
        <w:tc>
          <w:tcPr>
            <w:tcW w:w="4717" w:type="dxa"/>
          </w:tcPr>
          <w:p w14:paraId="0F37682E" w14:textId="3B7434E6" w:rsidR="2694C57C" w:rsidRPr="0022714F" w:rsidRDefault="2EDFA261"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3.2812</w:t>
            </w:r>
          </w:p>
        </w:tc>
      </w:tr>
      <w:tr w:rsidR="2694C57C" w:rsidRPr="00B90CD6" w14:paraId="04001BA2" w14:textId="77777777" w:rsidTr="0022714F">
        <w:trPr>
          <w:trHeight w:val="210"/>
        </w:trPr>
        <w:tc>
          <w:tcPr>
            <w:cnfStyle w:val="001000000000" w:firstRow="0" w:lastRow="0" w:firstColumn="1" w:lastColumn="0" w:oddVBand="0" w:evenVBand="0" w:oddHBand="0" w:evenHBand="0" w:firstRowFirstColumn="0" w:firstRowLastColumn="0" w:lastRowFirstColumn="0" w:lastRowLastColumn="0"/>
            <w:tcW w:w="4643" w:type="dxa"/>
          </w:tcPr>
          <w:p w14:paraId="7E394FF2" w14:textId="3B053BD5"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95</w:t>
            </w:r>
          </w:p>
        </w:tc>
        <w:tc>
          <w:tcPr>
            <w:tcW w:w="4717" w:type="dxa"/>
          </w:tcPr>
          <w:p w14:paraId="7F094504" w14:textId="4DBA0C38" w:rsidR="2694C57C" w:rsidRPr="0022714F" w:rsidRDefault="2EDFA261"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3.2601</w:t>
            </w:r>
          </w:p>
        </w:tc>
      </w:tr>
      <w:tr w:rsidR="2694C57C" w:rsidRPr="00B90CD6" w14:paraId="04041C05" w14:textId="77777777" w:rsidTr="0022714F">
        <w:trPr>
          <w:trHeight w:val="44"/>
        </w:trPr>
        <w:tc>
          <w:tcPr>
            <w:cnfStyle w:val="001000000000" w:firstRow="0" w:lastRow="0" w:firstColumn="1" w:lastColumn="0" w:oddVBand="0" w:evenVBand="0" w:oddHBand="0" w:evenHBand="0" w:firstRowFirstColumn="0" w:firstRowLastColumn="0" w:lastRowFirstColumn="0" w:lastRowLastColumn="0"/>
            <w:tcW w:w="4643" w:type="dxa"/>
          </w:tcPr>
          <w:p w14:paraId="7D09B51B" w14:textId="4A38DF89"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122</w:t>
            </w:r>
          </w:p>
        </w:tc>
        <w:tc>
          <w:tcPr>
            <w:tcW w:w="4717" w:type="dxa"/>
          </w:tcPr>
          <w:p w14:paraId="5026F084" w14:textId="1EC7FA75" w:rsidR="2694C57C" w:rsidRPr="0022714F" w:rsidRDefault="2EDFA261"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3.2512</w:t>
            </w:r>
          </w:p>
        </w:tc>
      </w:tr>
      <w:tr w:rsidR="2694C57C" w:rsidRPr="00B90CD6" w14:paraId="44C07C89" w14:textId="77777777" w:rsidTr="0022714F">
        <w:trPr>
          <w:trHeight w:val="177"/>
        </w:trPr>
        <w:tc>
          <w:tcPr>
            <w:cnfStyle w:val="001000000000" w:firstRow="0" w:lastRow="0" w:firstColumn="1" w:lastColumn="0" w:oddVBand="0" w:evenVBand="0" w:oddHBand="0" w:evenHBand="0" w:firstRowFirstColumn="0" w:firstRowLastColumn="0" w:lastRowFirstColumn="0" w:lastRowLastColumn="0"/>
            <w:tcW w:w="4643" w:type="dxa"/>
          </w:tcPr>
          <w:p w14:paraId="5BCDA374" w14:textId="3DD29679" w:rsidR="2694C57C" w:rsidRPr="0022714F" w:rsidRDefault="2EDFA261"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153</w:t>
            </w:r>
          </w:p>
        </w:tc>
        <w:tc>
          <w:tcPr>
            <w:tcW w:w="4717" w:type="dxa"/>
          </w:tcPr>
          <w:p w14:paraId="3C321FB7" w14:textId="33890BD8" w:rsidR="2694C57C" w:rsidRPr="0022714F" w:rsidRDefault="2EDFA261" w:rsidP="0022714F">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3.2243</w:t>
            </w:r>
          </w:p>
        </w:tc>
      </w:tr>
    </w:tbl>
    <w:p w14:paraId="4131D841" w14:textId="40D59B49" w:rsidR="00DF3283" w:rsidRPr="00B90CD6" w:rsidRDefault="00DF3283" w:rsidP="00B90CD6">
      <w:pPr>
        <w:pStyle w:val="Caption"/>
        <w:framePr w:w="6990" w:h="361" w:hRule="exact" w:wrap="around" w:x="2589" w:y="157"/>
        <w:spacing w:line="276" w:lineRule="auto"/>
        <w:rPr>
          <w:rFonts w:ascii="Arial" w:hAnsi="Arial" w:cs="Arial"/>
          <w:b w:val="0"/>
          <w:i/>
        </w:rPr>
      </w:pPr>
      <w:bookmarkStart w:id="54" w:name="_Toc196765970"/>
      <w:r w:rsidRPr="00B90CD6">
        <w:rPr>
          <w:rFonts w:ascii="Arial" w:hAnsi="Arial" w:cs="Arial"/>
          <w:b w:val="0"/>
          <w:i/>
        </w:rPr>
        <w:t xml:space="preserve">Table </w:t>
      </w:r>
      <w:r w:rsidRPr="00B90CD6">
        <w:rPr>
          <w:rFonts w:ascii="Arial" w:hAnsi="Arial" w:cs="Arial"/>
          <w:b w:val="0"/>
          <w:i/>
        </w:rPr>
        <w:fldChar w:fldCharType="begin"/>
      </w:r>
      <w:r w:rsidRPr="00B90CD6">
        <w:rPr>
          <w:rFonts w:ascii="Arial" w:hAnsi="Arial" w:cs="Arial"/>
          <w:b w:val="0"/>
          <w:i/>
        </w:rPr>
        <w:instrText xml:space="preserve"> SEQ Table \* ARABIC </w:instrText>
      </w:r>
      <w:r w:rsidRPr="00B90CD6">
        <w:rPr>
          <w:rFonts w:ascii="Arial" w:hAnsi="Arial" w:cs="Arial"/>
          <w:b w:val="0"/>
          <w:i/>
        </w:rPr>
        <w:fldChar w:fldCharType="separate"/>
      </w:r>
      <w:r w:rsidR="005A75FE">
        <w:rPr>
          <w:rFonts w:ascii="Arial" w:hAnsi="Arial" w:cs="Arial"/>
          <w:b w:val="0"/>
          <w:i/>
          <w:noProof/>
        </w:rPr>
        <w:t>4</w:t>
      </w:r>
      <w:r w:rsidRPr="00B90CD6">
        <w:rPr>
          <w:rFonts w:ascii="Arial" w:hAnsi="Arial" w:cs="Arial"/>
          <w:b w:val="0"/>
          <w:i/>
        </w:rPr>
        <w:fldChar w:fldCharType="end"/>
      </w:r>
      <w:r w:rsidRPr="4F55AB6A">
        <w:rPr>
          <w:rFonts w:ascii="Arial" w:eastAsia="Segoe UI" w:hAnsi="Arial" w:cs="Arial"/>
          <w:b w:val="0"/>
          <w:i/>
          <w:color w:val="000000" w:themeColor="text1"/>
        </w:rPr>
        <w:t>: Load regulation validation for buck converter (</w:t>
      </w:r>
      <w:r w:rsidRPr="4F55AB6A">
        <w:rPr>
          <w:rFonts w:ascii="Arial" w:eastAsia="Segoe UI" w:hAnsi="Arial" w:cs="Arial"/>
          <w:b w:val="0"/>
          <w:bCs w:val="0"/>
          <w:i/>
          <w:iCs/>
          <w:color w:val="000000" w:themeColor="text1"/>
        </w:rPr>
        <w:t>LM2595</w:t>
      </w:r>
      <w:r w:rsidR="0C89FE7E" w:rsidRPr="4F55AB6A">
        <w:rPr>
          <w:rFonts w:ascii="Arial" w:eastAsia="Segoe UI" w:hAnsi="Arial" w:cs="Arial"/>
          <w:b w:val="0"/>
          <w:bCs w:val="0"/>
          <w:i/>
          <w:iCs/>
          <w:color w:val="000000" w:themeColor="text1"/>
        </w:rPr>
        <w:t>s</w:t>
      </w:r>
      <w:r w:rsidRPr="4F55AB6A">
        <w:rPr>
          <w:rFonts w:ascii="Arial" w:eastAsia="Segoe UI" w:hAnsi="Arial" w:cs="Arial"/>
          <w:b w:val="0"/>
          <w:i/>
          <w:color w:val="000000" w:themeColor="text1"/>
        </w:rPr>
        <w:t>-3.</w:t>
      </w:r>
      <w:r w:rsidRPr="4F55AB6A">
        <w:rPr>
          <w:rFonts w:ascii="Arial" w:eastAsia="Segoe UI" w:hAnsi="Arial" w:cs="Arial"/>
          <w:b w:val="0"/>
          <w:bCs w:val="0"/>
          <w:i/>
          <w:iCs/>
          <w:color w:val="000000" w:themeColor="text1"/>
        </w:rPr>
        <w:t>3</w:t>
      </w:r>
      <w:r w:rsidRPr="4F55AB6A">
        <w:rPr>
          <w:rFonts w:ascii="Arial" w:eastAsia="Segoe UI" w:hAnsi="Arial" w:cs="Arial"/>
          <w:b w:val="0"/>
          <w:i/>
          <w:color w:val="000000" w:themeColor="text1"/>
        </w:rPr>
        <w:t>)</w:t>
      </w:r>
      <w:bookmarkEnd w:id="54"/>
    </w:p>
    <w:p w14:paraId="07FA7EA7" w14:textId="06C36795" w:rsidR="0078168D" w:rsidRPr="00B90CD6" w:rsidRDefault="0078168D" w:rsidP="00B90CD6">
      <w:pPr>
        <w:spacing w:line="276" w:lineRule="auto"/>
        <w:rPr>
          <w:rFonts w:ascii="Arial" w:eastAsia="Times New Roman" w:hAnsi="Arial" w:cs="Arial"/>
          <w:color w:val="000000" w:themeColor="text1"/>
          <w:szCs w:val="23"/>
        </w:rPr>
      </w:pPr>
    </w:p>
    <w:tbl>
      <w:tblPr>
        <w:tblStyle w:val="GridTable1Light"/>
        <w:tblW w:w="0" w:type="auto"/>
        <w:tblLayout w:type="fixed"/>
        <w:tblLook w:val="06A0" w:firstRow="1" w:lastRow="0" w:firstColumn="1" w:lastColumn="0" w:noHBand="1" w:noVBand="1"/>
      </w:tblPr>
      <w:tblGrid>
        <w:gridCol w:w="4732"/>
        <w:gridCol w:w="4628"/>
      </w:tblGrid>
      <w:tr w:rsidR="2694C57C" w:rsidRPr="00B90CD6" w14:paraId="0AAA97D1" w14:textId="77777777" w:rsidTr="0022714F">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4732" w:type="dxa"/>
          </w:tcPr>
          <w:p w14:paraId="581292C7" w14:textId="18440E7A" w:rsidR="2694C57C" w:rsidRPr="0022714F" w:rsidRDefault="2694C57C"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V</w:t>
            </w:r>
            <w:r w:rsidRPr="0022714F">
              <w:rPr>
                <w:rFonts w:ascii="Arial" w:eastAsia="Aptos Narrow" w:hAnsi="Arial" w:cs="Arial"/>
                <w:b w:val="0"/>
                <w:bCs w:val="0"/>
                <w:color w:val="000000" w:themeColor="text1"/>
                <w:szCs w:val="23"/>
                <w:vertAlign w:val="subscript"/>
              </w:rPr>
              <w:t>in</w:t>
            </w:r>
            <w:r w:rsidRPr="0022714F">
              <w:rPr>
                <w:rFonts w:ascii="Arial" w:eastAsia="Aptos Narrow" w:hAnsi="Arial" w:cs="Arial"/>
                <w:b w:val="0"/>
                <w:bCs w:val="0"/>
                <w:color w:val="000000" w:themeColor="text1"/>
                <w:szCs w:val="23"/>
              </w:rPr>
              <w:t xml:space="preserve"> (V)</w:t>
            </w:r>
          </w:p>
        </w:tc>
        <w:tc>
          <w:tcPr>
            <w:tcW w:w="4628" w:type="dxa"/>
          </w:tcPr>
          <w:p w14:paraId="119A7A64" w14:textId="084867DA" w:rsidR="2694C57C" w:rsidRPr="0022714F" w:rsidRDefault="2694C57C" w:rsidP="0022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V</w:t>
            </w:r>
            <w:r w:rsidRPr="0022714F">
              <w:rPr>
                <w:rFonts w:ascii="Arial" w:eastAsia="Aptos Narrow" w:hAnsi="Arial" w:cs="Arial"/>
                <w:b w:val="0"/>
                <w:bCs w:val="0"/>
                <w:color w:val="000000" w:themeColor="text1"/>
                <w:szCs w:val="23"/>
                <w:vertAlign w:val="subscript"/>
              </w:rPr>
              <w:t>out</w:t>
            </w:r>
            <w:r w:rsidRPr="0022714F">
              <w:rPr>
                <w:rFonts w:ascii="Arial" w:eastAsia="Aptos Narrow" w:hAnsi="Arial" w:cs="Arial"/>
                <w:b w:val="0"/>
                <w:bCs w:val="0"/>
                <w:color w:val="000000" w:themeColor="text1"/>
                <w:szCs w:val="23"/>
              </w:rPr>
              <w:t xml:space="preserve"> (V)</w:t>
            </w:r>
          </w:p>
        </w:tc>
      </w:tr>
      <w:tr w:rsidR="2694C57C" w:rsidRPr="00B90CD6" w14:paraId="49C2EB8B" w14:textId="77777777" w:rsidTr="0022714F">
        <w:trPr>
          <w:trHeight w:val="44"/>
        </w:trPr>
        <w:tc>
          <w:tcPr>
            <w:cnfStyle w:val="001000000000" w:firstRow="0" w:lastRow="0" w:firstColumn="1" w:lastColumn="0" w:oddVBand="0" w:evenVBand="0" w:oddHBand="0" w:evenHBand="0" w:firstRowFirstColumn="0" w:firstRowLastColumn="0" w:lastRowFirstColumn="0" w:lastRowLastColumn="0"/>
            <w:tcW w:w="4732" w:type="dxa"/>
          </w:tcPr>
          <w:p w14:paraId="70E448AB" w14:textId="05C5D8F2" w:rsidR="2694C57C" w:rsidRPr="0022714F" w:rsidRDefault="2694C57C"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16.0</w:t>
            </w:r>
          </w:p>
        </w:tc>
        <w:tc>
          <w:tcPr>
            <w:tcW w:w="4628" w:type="dxa"/>
          </w:tcPr>
          <w:p w14:paraId="24ED6D3B" w14:textId="6E0540E9" w:rsidR="2694C57C" w:rsidRPr="0022714F" w:rsidRDefault="2694C57C"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3.003</w:t>
            </w:r>
          </w:p>
        </w:tc>
      </w:tr>
      <w:tr w:rsidR="2694C57C" w:rsidRPr="00B90CD6" w14:paraId="1B9FF0B2" w14:textId="77777777" w:rsidTr="0022714F">
        <w:trPr>
          <w:trHeight w:val="64"/>
        </w:trPr>
        <w:tc>
          <w:tcPr>
            <w:cnfStyle w:val="001000000000" w:firstRow="0" w:lastRow="0" w:firstColumn="1" w:lastColumn="0" w:oddVBand="0" w:evenVBand="0" w:oddHBand="0" w:evenHBand="0" w:firstRowFirstColumn="0" w:firstRowLastColumn="0" w:lastRowFirstColumn="0" w:lastRowLastColumn="0"/>
            <w:tcW w:w="4732" w:type="dxa"/>
          </w:tcPr>
          <w:p w14:paraId="58664ACA" w14:textId="626477EF" w:rsidR="2694C57C" w:rsidRPr="0022714F" w:rsidRDefault="2694C57C"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15.5</w:t>
            </w:r>
          </w:p>
        </w:tc>
        <w:tc>
          <w:tcPr>
            <w:tcW w:w="4628" w:type="dxa"/>
          </w:tcPr>
          <w:p w14:paraId="225D16FC" w14:textId="1DC530A2" w:rsidR="2694C57C" w:rsidRPr="0022714F" w:rsidRDefault="2694C57C"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3.2997</w:t>
            </w:r>
          </w:p>
        </w:tc>
      </w:tr>
      <w:tr w:rsidR="2694C57C" w:rsidRPr="00B90CD6" w14:paraId="52355801" w14:textId="77777777" w:rsidTr="0022714F">
        <w:trPr>
          <w:trHeight w:val="64"/>
        </w:trPr>
        <w:tc>
          <w:tcPr>
            <w:cnfStyle w:val="001000000000" w:firstRow="0" w:lastRow="0" w:firstColumn="1" w:lastColumn="0" w:oddVBand="0" w:evenVBand="0" w:oddHBand="0" w:evenHBand="0" w:firstRowFirstColumn="0" w:firstRowLastColumn="0" w:lastRowFirstColumn="0" w:lastRowLastColumn="0"/>
            <w:tcW w:w="4732" w:type="dxa"/>
          </w:tcPr>
          <w:p w14:paraId="6A9D8717" w14:textId="401DBC8C" w:rsidR="2694C57C" w:rsidRPr="0022714F" w:rsidRDefault="2694C57C"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15.0</w:t>
            </w:r>
          </w:p>
        </w:tc>
        <w:tc>
          <w:tcPr>
            <w:tcW w:w="4628" w:type="dxa"/>
          </w:tcPr>
          <w:p w14:paraId="5BCBA9A9" w14:textId="59C420AE" w:rsidR="2694C57C" w:rsidRPr="0022714F" w:rsidRDefault="2694C57C"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3.2997</w:t>
            </w:r>
          </w:p>
        </w:tc>
      </w:tr>
      <w:tr w:rsidR="2694C57C" w:rsidRPr="00B90CD6" w14:paraId="40203C13" w14:textId="77777777" w:rsidTr="0022714F">
        <w:trPr>
          <w:trHeight w:val="64"/>
        </w:trPr>
        <w:tc>
          <w:tcPr>
            <w:cnfStyle w:val="001000000000" w:firstRow="0" w:lastRow="0" w:firstColumn="1" w:lastColumn="0" w:oddVBand="0" w:evenVBand="0" w:oddHBand="0" w:evenHBand="0" w:firstRowFirstColumn="0" w:firstRowLastColumn="0" w:lastRowFirstColumn="0" w:lastRowLastColumn="0"/>
            <w:tcW w:w="4732" w:type="dxa"/>
          </w:tcPr>
          <w:p w14:paraId="06BEAF1E" w14:textId="753B219C" w:rsidR="2694C57C" w:rsidRPr="0022714F" w:rsidRDefault="2694C57C"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14.5</w:t>
            </w:r>
          </w:p>
        </w:tc>
        <w:tc>
          <w:tcPr>
            <w:tcW w:w="4628" w:type="dxa"/>
          </w:tcPr>
          <w:p w14:paraId="5AF1DA5F" w14:textId="565CA07B" w:rsidR="2694C57C" w:rsidRPr="0022714F" w:rsidRDefault="2694C57C" w:rsidP="0022714F">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3.2995</w:t>
            </w:r>
          </w:p>
        </w:tc>
      </w:tr>
    </w:tbl>
    <w:p w14:paraId="6269817E" w14:textId="008467FF" w:rsidR="00386F87" w:rsidRPr="00B90CD6" w:rsidRDefault="00386F87" w:rsidP="00B90CD6">
      <w:pPr>
        <w:framePr w:w="6885" w:h="781" w:hRule="exact" w:hSpace="187" w:wrap="around" w:vAnchor="text" w:hAnchor="page" w:x="2844" w:y="14"/>
        <w:spacing w:line="276" w:lineRule="auto"/>
        <w:rPr>
          <w:rFonts w:ascii="Arial" w:eastAsia="Segoe UI" w:hAnsi="Arial" w:cs="Arial"/>
          <w:i/>
          <w:color w:val="000000" w:themeColor="text1"/>
        </w:rPr>
      </w:pPr>
      <w:bookmarkStart w:id="55" w:name="_Toc196765971"/>
      <w:r w:rsidRPr="00B90CD6">
        <w:rPr>
          <w:rFonts w:ascii="Arial" w:hAnsi="Arial" w:cs="Arial"/>
          <w:i/>
        </w:rPr>
        <w:t xml:space="preserve">Table </w:t>
      </w:r>
      <w:r w:rsidRPr="00B90CD6">
        <w:rPr>
          <w:rFonts w:ascii="Arial" w:hAnsi="Arial" w:cs="Arial"/>
          <w:i/>
        </w:rPr>
        <w:fldChar w:fldCharType="begin"/>
      </w:r>
      <w:r w:rsidRPr="00B90CD6">
        <w:rPr>
          <w:rFonts w:ascii="Arial" w:hAnsi="Arial" w:cs="Arial"/>
          <w:i/>
        </w:rPr>
        <w:instrText xml:space="preserve"> SEQ Table \* ARABIC </w:instrText>
      </w:r>
      <w:r w:rsidRPr="00B90CD6">
        <w:rPr>
          <w:rFonts w:ascii="Arial" w:hAnsi="Arial" w:cs="Arial"/>
          <w:i/>
        </w:rPr>
        <w:fldChar w:fldCharType="separate"/>
      </w:r>
      <w:r w:rsidR="005A75FE">
        <w:rPr>
          <w:rFonts w:ascii="Arial" w:hAnsi="Arial" w:cs="Arial"/>
          <w:i/>
          <w:noProof/>
        </w:rPr>
        <w:t>5</w:t>
      </w:r>
      <w:r w:rsidRPr="00B90CD6">
        <w:rPr>
          <w:rFonts w:ascii="Arial" w:hAnsi="Arial" w:cs="Arial"/>
          <w:i/>
        </w:rPr>
        <w:fldChar w:fldCharType="end"/>
      </w:r>
      <w:r w:rsidRPr="4F55AB6A">
        <w:rPr>
          <w:rFonts w:ascii="Arial" w:eastAsia="Segoe UI" w:hAnsi="Arial" w:cs="Arial"/>
          <w:i/>
          <w:color w:val="000000" w:themeColor="text1"/>
        </w:rPr>
        <w:t>: Line regulation validation for buck converter (</w:t>
      </w:r>
      <w:r w:rsidRPr="4F55AB6A">
        <w:rPr>
          <w:rFonts w:ascii="Arial" w:eastAsia="Segoe UI" w:hAnsi="Arial" w:cs="Arial"/>
          <w:i/>
          <w:iCs/>
          <w:color w:val="000000" w:themeColor="text1"/>
        </w:rPr>
        <w:t>LM2595</w:t>
      </w:r>
      <w:r w:rsidR="46E3F5FA" w:rsidRPr="4F55AB6A">
        <w:rPr>
          <w:rFonts w:ascii="Arial" w:eastAsia="Segoe UI" w:hAnsi="Arial" w:cs="Arial"/>
          <w:i/>
          <w:iCs/>
          <w:color w:val="000000" w:themeColor="text1"/>
        </w:rPr>
        <w:t>s</w:t>
      </w:r>
      <w:r w:rsidRPr="4F55AB6A">
        <w:rPr>
          <w:rFonts w:ascii="Arial" w:eastAsia="Segoe UI" w:hAnsi="Arial" w:cs="Arial"/>
          <w:i/>
          <w:color w:val="000000" w:themeColor="text1"/>
        </w:rPr>
        <w:t>-3.</w:t>
      </w:r>
      <w:r w:rsidRPr="4F55AB6A">
        <w:rPr>
          <w:rFonts w:ascii="Arial" w:eastAsia="Segoe UI" w:hAnsi="Arial" w:cs="Arial"/>
          <w:i/>
          <w:iCs/>
          <w:color w:val="000000" w:themeColor="text1"/>
        </w:rPr>
        <w:t>3</w:t>
      </w:r>
      <w:r w:rsidRPr="4F55AB6A">
        <w:rPr>
          <w:rFonts w:ascii="Arial" w:eastAsia="Segoe UI" w:hAnsi="Arial" w:cs="Arial"/>
          <w:i/>
          <w:color w:val="000000" w:themeColor="text1"/>
        </w:rPr>
        <w:t>)</w:t>
      </w:r>
      <w:bookmarkEnd w:id="55"/>
    </w:p>
    <w:p w14:paraId="248FC2B0" w14:textId="5A6D99CD" w:rsidR="0078168D" w:rsidRPr="00B90CD6" w:rsidRDefault="0078168D" w:rsidP="00B90CD6">
      <w:pPr>
        <w:pStyle w:val="Caption"/>
        <w:framePr w:w="6885" w:h="781" w:hRule="exact" w:wrap="around" w:x="2844" w:y="14"/>
        <w:spacing w:line="276" w:lineRule="auto"/>
        <w:rPr>
          <w:rFonts w:ascii="Arial" w:hAnsi="Arial" w:cs="Arial"/>
        </w:rPr>
      </w:pPr>
    </w:p>
    <w:p w14:paraId="6DFE30EE" w14:textId="5F219897" w:rsidR="5A8B130F" w:rsidRPr="00B90CD6" w:rsidRDefault="5A8B130F" w:rsidP="00B90CD6">
      <w:pPr>
        <w:spacing w:line="276" w:lineRule="auto"/>
        <w:rPr>
          <w:rFonts w:ascii="Arial" w:eastAsia="Times New Roman" w:hAnsi="Arial" w:cs="Arial"/>
          <w:color w:val="000000" w:themeColor="text1"/>
          <w:szCs w:val="23"/>
        </w:rPr>
      </w:pPr>
    </w:p>
    <w:tbl>
      <w:tblPr>
        <w:tblStyle w:val="GridTable1Light"/>
        <w:tblW w:w="0" w:type="auto"/>
        <w:tblLook w:val="06A0" w:firstRow="1" w:lastRow="0" w:firstColumn="1" w:lastColumn="0" w:noHBand="1" w:noVBand="1"/>
      </w:tblPr>
      <w:tblGrid>
        <w:gridCol w:w="4453"/>
        <w:gridCol w:w="4897"/>
      </w:tblGrid>
      <w:tr w:rsidR="5A8B130F" w:rsidRPr="00B90CD6" w14:paraId="134D8335" w14:textId="77777777" w:rsidTr="0022714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58" w:type="dxa"/>
          </w:tcPr>
          <w:p w14:paraId="39005806" w14:textId="4505FCB1" w:rsidR="5A8B130F" w:rsidRPr="0022714F" w:rsidRDefault="5A8B130F"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Vin (VAC)</w:t>
            </w:r>
          </w:p>
        </w:tc>
        <w:tc>
          <w:tcPr>
            <w:tcW w:w="4902" w:type="dxa"/>
          </w:tcPr>
          <w:p w14:paraId="7225034D" w14:textId="2F9DEF4E" w:rsidR="5A8B130F" w:rsidRPr="0022714F" w:rsidRDefault="5A8B130F" w:rsidP="0022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Vout (VDC)</w:t>
            </w:r>
          </w:p>
        </w:tc>
      </w:tr>
      <w:tr w:rsidR="5A8B130F" w:rsidRPr="00B90CD6" w14:paraId="2CEAA823" w14:textId="77777777" w:rsidTr="0022714F">
        <w:trPr>
          <w:trHeight w:val="300"/>
        </w:trPr>
        <w:tc>
          <w:tcPr>
            <w:cnfStyle w:val="001000000000" w:firstRow="0" w:lastRow="0" w:firstColumn="1" w:lastColumn="0" w:oddVBand="0" w:evenVBand="0" w:oddHBand="0" w:evenHBand="0" w:firstRowFirstColumn="0" w:firstRowLastColumn="0" w:lastRowFirstColumn="0" w:lastRowLastColumn="0"/>
            <w:tcW w:w="4458" w:type="dxa"/>
          </w:tcPr>
          <w:p w14:paraId="37E6E44D" w14:textId="62A25CE7" w:rsidR="5A8B130F" w:rsidRPr="0022714F" w:rsidRDefault="5A8B130F" w:rsidP="0022714F">
            <w:pPr>
              <w:spacing w:line="276" w:lineRule="auto"/>
              <w:jc w:val="center"/>
              <w:rPr>
                <w:rFonts w:ascii="Arial" w:eastAsia="Aptos Narrow" w:hAnsi="Arial" w:cs="Arial"/>
                <w:color w:val="000000" w:themeColor="text1"/>
                <w:szCs w:val="23"/>
              </w:rPr>
            </w:pPr>
            <w:r w:rsidRPr="0022714F">
              <w:rPr>
                <w:rFonts w:ascii="Arial" w:eastAsia="Aptos Narrow" w:hAnsi="Arial" w:cs="Arial"/>
                <w:b w:val="0"/>
                <w:bCs w:val="0"/>
                <w:color w:val="000000" w:themeColor="text1"/>
                <w:szCs w:val="23"/>
              </w:rPr>
              <w:t>118</w:t>
            </w:r>
          </w:p>
        </w:tc>
        <w:tc>
          <w:tcPr>
            <w:tcW w:w="4902" w:type="dxa"/>
          </w:tcPr>
          <w:p w14:paraId="01CD7007" w14:textId="2AF3A7EA" w:rsidR="5A8B130F" w:rsidRPr="0022714F" w:rsidRDefault="5A8B130F" w:rsidP="0022714F">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Narrow" w:hAnsi="Arial" w:cs="Arial"/>
                <w:color w:val="000000" w:themeColor="text1"/>
                <w:szCs w:val="23"/>
              </w:rPr>
            </w:pPr>
            <w:r w:rsidRPr="0022714F">
              <w:rPr>
                <w:rFonts w:ascii="Arial" w:eastAsia="Aptos Narrow" w:hAnsi="Arial" w:cs="Arial"/>
                <w:color w:val="000000" w:themeColor="text1"/>
                <w:szCs w:val="23"/>
              </w:rPr>
              <w:t>15.0</w:t>
            </w:r>
          </w:p>
        </w:tc>
      </w:tr>
    </w:tbl>
    <w:p w14:paraId="4314A6E8" w14:textId="77777777" w:rsidR="00B90CD6" w:rsidRPr="00B90CD6" w:rsidRDefault="00B90CD6" w:rsidP="00B90CD6">
      <w:pPr>
        <w:framePr w:w="5895" w:h="316" w:hRule="exact" w:hSpace="187" w:wrap="around" w:vAnchor="text" w:hAnchor="page" w:x="3210" w:y="6"/>
        <w:spacing w:line="276" w:lineRule="auto"/>
        <w:rPr>
          <w:rFonts w:ascii="Arial" w:eastAsia="Segoe UI" w:hAnsi="Arial" w:cs="Arial"/>
          <w:i/>
          <w:color w:val="000000" w:themeColor="text1"/>
          <w:szCs w:val="23"/>
        </w:rPr>
      </w:pPr>
      <w:bookmarkStart w:id="56" w:name="_Toc196765972"/>
      <w:r w:rsidRPr="00B90CD6">
        <w:rPr>
          <w:rFonts w:ascii="Arial" w:hAnsi="Arial" w:cs="Arial"/>
          <w:i/>
        </w:rPr>
        <w:t xml:space="preserve">Table </w:t>
      </w:r>
      <w:r w:rsidRPr="00B90CD6">
        <w:rPr>
          <w:rFonts w:ascii="Arial" w:hAnsi="Arial" w:cs="Arial"/>
          <w:i/>
        </w:rPr>
        <w:fldChar w:fldCharType="begin"/>
      </w:r>
      <w:r w:rsidRPr="00B90CD6">
        <w:rPr>
          <w:rFonts w:ascii="Arial" w:hAnsi="Arial" w:cs="Arial"/>
          <w:i/>
        </w:rPr>
        <w:instrText xml:space="preserve"> SEQ Table \* ARABIC </w:instrText>
      </w:r>
      <w:r w:rsidRPr="00B90CD6">
        <w:rPr>
          <w:rFonts w:ascii="Arial" w:hAnsi="Arial" w:cs="Arial"/>
          <w:i/>
        </w:rPr>
        <w:fldChar w:fldCharType="separate"/>
      </w:r>
      <w:r w:rsidR="005A75FE">
        <w:rPr>
          <w:rFonts w:ascii="Arial" w:hAnsi="Arial" w:cs="Arial"/>
          <w:i/>
          <w:noProof/>
        </w:rPr>
        <w:t>6</w:t>
      </w:r>
      <w:r w:rsidRPr="00B90CD6">
        <w:rPr>
          <w:rFonts w:ascii="Arial" w:hAnsi="Arial" w:cs="Arial"/>
          <w:i/>
        </w:rPr>
        <w:fldChar w:fldCharType="end"/>
      </w:r>
      <w:r w:rsidRPr="00B90CD6">
        <w:rPr>
          <w:rFonts w:ascii="Arial" w:eastAsia="Segoe UI" w:hAnsi="Arial" w:cs="Arial"/>
          <w:i/>
          <w:color w:val="000000" w:themeColor="text1"/>
          <w:szCs w:val="23"/>
        </w:rPr>
        <w:t>: Validation for 15V AC/DC converter (IRM-15-15)</w:t>
      </w:r>
      <w:bookmarkEnd w:id="56"/>
    </w:p>
    <w:p w14:paraId="0A53EE12" w14:textId="77777777" w:rsidR="00B90CD6" w:rsidRPr="00B90CD6" w:rsidRDefault="00B90CD6" w:rsidP="00B90CD6">
      <w:pPr>
        <w:pStyle w:val="Caption"/>
        <w:framePr w:w="5895" w:h="316" w:hRule="exact" w:wrap="around" w:x="3210"/>
        <w:spacing w:line="276" w:lineRule="auto"/>
        <w:rPr>
          <w:rFonts w:ascii="Arial" w:hAnsi="Arial" w:cs="Arial"/>
        </w:rPr>
      </w:pPr>
    </w:p>
    <w:p w14:paraId="562F2540" w14:textId="038A2E54" w:rsidR="00386F87" w:rsidRDefault="341EF981" w:rsidP="00B90CD6">
      <w:pPr>
        <w:spacing w:line="276" w:lineRule="auto"/>
        <w:rPr>
          <w:rFonts w:ascii="Arial" w:eastAsia="Segoe UI" w:hAnsi="Arial" w:cs="Arial"/>
          <w:color w:val="000000" w:themeColor="text1"/>
          <w:szCs w:val="23"/>
        </w:rPr>
      </w:pPr>
      <w:r w:rsidRPr="00B90CD6">
        <w:rPr>
          <w:rFonts w:ascii="Arial" w:eastAsia="Segoe UI" w:hAnsi="Arial" w:cs="Arial"/>
          <w:color w:val="000000" w:themeColor="text1"/>
          <w:szCs w:val="23"/>
        </w:rPr>
        <w:t xml:space="preserve"> </w:t>
      </w:r>
    </w:p>
    <w:p w14:paraId="4F1482D2" w14:textId="77777777" w:rsidR="00B90CD6" w:rsidRPr="00B90CD6" w:rsidRDefault="00B90CD6" w:rsidP="00B90CD6">
      <w:pPr>
        <w:spacing w:line="276" w:lineRule="auto"/>
        <w:rPr>
          <w:rFonts w:ascii="Arial" w:eastAsia="Segoe UI" w:hAnsi="Arial" w:cs="Arial"/>
          <w:color w:val="000000" w:themeColor="text1"/>
          <w:szCs w:val="23"/>
        </w:rPr>
      </w:pPr>
    </w:p>
    <w:p w14:paraId="17275668" w14:textId="56AFF2E0" w:rsidR="2BFA493C" w:rsidRPr="00B90CD6" w:rsidRDefault="2BFA493C" w:rsidP="00B90CD6">
      <w:pPr>
        <w:pStyle w:val="Heading3"/>
        <w:spacing w:before="0" w:after="0" w:line="276" w:lineRule="auto"/>
        <w:rPr>
          <w:rFonts w:ascii="Arial" w:hAnsi="Arial"/>
          <w:bCs/>
        </w:rPr>
      </w:pPr>
      <w:bookmarkStart w:id="57" w:name="_Toc196770618"/>
      <w:r w:rsidRPr="00B90CD6">
        <w:rPr>
          <w:rFonts w:ascii="Arial" w:hAnsi="Arial"/>
          <w:bCs/>
        </w:rPr>
        <w:t>Button and Relay Signal Validation</w:t>
      </w:r>
      <w:bookmarkEnd w:id="57"/>
    </w:p>
    <w:p w14:paraId="6278B025" w14:textId="54BE3AA0" w:rsidR="5A8B130F" w:rsidRPr="00B90CD6" w:rsidRDefault="5A8B130F" w:rsidP="00B90CD6">
      <w:pPr>
        <w:spacing w:line="276" w:lineRule="auto"/>
        <w:rPr>
          <w:rFonts w:ascii="Arial" w:hAnsi="Arial" w:cs="Arial"/>
        </w:rPr>
      </w:pPr>
    </w:p>
    <w:p w14:paraId="28857CDA" w14:textId="40D4B401" w:rsidR="00386F87" w:rsidRPr="00B90CD6" w:rsidRDefault="2BFA493C" w:rsidP="00B90CD6">
      <w:pPr>
        <w:spacing w:line="276" w:lineRule="auto"/>
        <w:rPr>
          <w:rFonts w:ascii="Arial" w:hAnsi="Arial" w:cs="Arial"/>
        </w:rPr>
      </w:pPr>
      <w:r w:rsidRPr="00B90CD6">
        <w:rPr>
          <w:rFonts w:ascii="Arial" w:hAnsi="Arial" w:cs="Arial"/>
        </w:rPr>
        <w:t>This portion of validation was done after the board was fully assembled. T</w:t>
      </w:r>
      <w:r w:rsidR="28343F46" w:rsidRPr="00B90CD6">
        <w:rPr>
          <w:rFonts w:ascii="Arial" w:hAnsi="Arial" w:cs="Arial"/>
        </w:rPr>
        <w:t xml:space="preserve">he button and relay signal was unable to be tested the first semester because the buck converter circuit was made incorrectly, causing the MCU to not have the proper power. </w:t>
      </w:r>
      <w:r w:rsidR="2ECF506A" w:rsidRPr="00B90CD6">
        <w:rPr>
          <w:rFonts w:ascii="Arial" w:hAnsi="Arial" w:cs="Arial"/>
        </w:rPr>
        <w:t>After ensuring the MCU received the proper 3.3V from the buck converter, the code was flashed using a Pickit5 and MPLAB using the 5-pin connector on the board. After this was done, the button was given functionality over the relay signal. The first test don</w:t>
      </w:r>
      <w:r w:rsidR="2383A52E" w:rsidRPr="00B90CD6">
        <w:rPr>
          <w:rFonts w:ascii="Arial" w:hAnsi="Arial" w:cs="Arial"/>
        </w:rPr>
        <w:t>e was to ensure the button functioned properly and could turn on and off. The second test ensured the relay was funcitoning properly and was connected to the button.</w:t>
      </w:r>
    </w:p>
    <w:p w14:paraId="241390BD" w14:textId="77777777" w:rsidR="00386F87" w:rsidRPr="00B90CD6" w:rsidRDefault="00386F87" w:rsidP="00B90CD6">
      <w:pPr>
        <w:spacing w:line="276" w:lineRule="auto"/>
        <w:rPr>
          <w:rFonts w:ascii="Arial" w:hAnsi="Arial" w:cs="Arial"/>
        </w:rPr>
      </w:pPr>
    </w:p>
    <w:tbl>
      <w:tblPr>
        <w:tblStyle w:val="GridTable1Light"/>
        <w:tblW w:w="9712" w:type="dxa"/>
        <w:tblLook w:val="04A0" w:firstRow="1" w:lastRow="0" w:firstColumn="1" w:lastColumn="0" w:noHBand="0" w:noVBand="1"/>
      </w:tblPr>
      <w:tblGrid>
        <w:gridCol w:w="4762"/>
        <w:gridCol w:w="4950"/>
      </w:tblGrid>
      <w:tr w:rsidR="006D0D33" w:rsidRPr="00B90CD6" w14:paraId="08D1C8D1" w14:textId="77777777" w:rsidTr="00A92AE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762" w:type="dxa"/>
            <w:hideMark/>
          </w:tcPr>
          <w:p w14:paraId="01613EA0" w14:textId="77777777" w:rsidR="006D0D33" w:rsidRPr="00A92AE1" w:rsidRDefault="006D0D33" w:rsidP="0022714F">
            <w:pPr>
              <w:spacing w:line="276" w:lineRule="auto"/>
              <w:jc w:val="center"/>
              <w:rPr>
                <w:rFonts w:ascii="Arial" w:hAnsi="Arial" w:cs="Arial"/>
              </w:rPr>
            </w:pPr>
            <w:r w:rsidRPr="00A92AE1">
              <w:rPr>
                <w:rFonts w:ascii="Arial" w:hAnsi="Arial" w:cs="Arial"/>
              </w:rPr>
              <w:t>Button</w:t>
            </w:r>
          </w:p>
        </w:tc>
        <w:tc>
          <w:tcPr>
            <w:tcW w:w="4950" w:type="dxa"/>
            <w:hideMark/>
          </w:tcPr>
          <w:p w14:paraId="0AAC2345" w14:textId="77777777" w:rsidR="006D0D33" w:rsidRPr="00A92AE1" w:rsidRDefault="006D0D33" w:rsidP="0022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6D0D33" w:rsidRPr="00B90CD6" w14:paraId="4A2E7D3D" w14:textId="77777777" w:rsidTr="00A92AE1">
        <w:trPr>
          <w:trHeight w:val="123"/>
        </w:trPr>
        <w:tc>
          <w:tcPr>
            <w:cnfStyle w:val="001000000000" w:firstRow="0" w:lastRow="0" w:firstColumn="1" w:lastColumn="0" w:oddVBand="0" w:evenVBand="0" w:oddHBand="0" w:evenHBand="0" w:firstRowFirstColumn="0" w:firstRowLastColumn="0" w:lastRowFirstColumn="0" w:lastRowLastColumn="0"/>
            <w:tcW w:w="4762" w:type="dxa"/>
            <w:hideMark/>
          </w:tcPr>
          <w:p w14:paraId="7311A21F" w14:textId="77777777" w:rsidR="006D0D33" w:rsidRPr="00A92AE1" w:rsidRDefault="006D0D33" w:rsidP="0022714F">
            <w:pPr>
              <w:spacing w:line="276" w:lineRule="auto"/>
              <w:jc w:val="center"/>
              <w:rPr>
                <w:rFonts w:ascii="Arial" w:hAnsi="Arial" w:cs="Arial"/>
              </w:rPr>
            </w:pPr>
            <w:r w:rsidRPr="00A92AE1">
              <w:rPr>
                <w:rFonts w:ascii="Arial" w:hAnsi="Arial" w:cs="Arial"/>
              </w:rPr>
              <w:t>Not Pressed</w:t>
            </w:r>
          </w:p>
        </w:tc>
        <w:tc>
          <w:tcPr>
            <w:tcW w:w="4950" w:type="dxa"/>
            <w:hideMark/>
          </w:tcPr>
          <w:p w14:paraId="06857D8F" w14:textId="77777777" w:rsidR="006D0D33" w:rsidRPr="00A92AE1" w:rsidRDefault="006D0D33" w:rsidP="0022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92AE1">
              <w:rPr>
                <w:rFonts w:ascii="Arial" w:hAnsi="Arial" w:cs="Arial"/>
              </w:rPr>
              <w:t>Pressed</w:t>
            </w:r>
          </w:p>
        </w:tc>
      </w:tr>
      <w:tr w:rsidR="006D0D33" w:rsidRPr="00B90CD6" w14:paraId="149AF41F" w14:textId="77777777" w:rsidTr="00A92AE1">
        <w:trPr>
          <w:trHeight w:val="315"/>
        </w:trPr>
        <w:tc>
          <w:tcPr>
            <w:cnfStyle w:val="001000000000" w:firstRow="0" w:lastRow="0" w:firstColumn="1" w:lastColumn="0" w:oddVBand="0" w:evenVBand="0" w:oddHBand="0" w:evenHBand="0" w:firstRowFirstColumn="0" w:firstRowLastColumn="0" w:lastRowFirstColumn="0" w:lastRowLastColumn="0"/>
            <w:tcW w:w="4762" w:type="dxa"/>
            <w:hideMark/>
          </w:tcPr>
          <w:p w14:paraId="74876007" w14:textId="77777777" w:rsidR="006D0D33" w:rsidRPr="00A92AE1" w:rsidRDefault="006D0D33" w:rsidP="0022714F">
            <w:pPr>
              <w:spacing w:line="276" w:lineRule="auto"/>
              <w:jc w:val="center"/>
              <w:rPr>
                <w:rFonts w:ascii="Arial" w:hAnsi="Arial" w:cs="Arial"/>
              </w:rPr>
            </w:pPr>
            <w:r w:rsidRPr="00A92AE1">
              <w:rPr>
                <w:rFonts w:ascii="Arial" w:hAnsi="Arial" w:cs="Arial"/>
              </w:rPr>
              <w:t>3.25V</w:t>
            </w:r>
          </w:p>
        </w:tc>
        <w:tc>
          <w:tcPr>
            <w:tcW w:w="4950" w:type="dxa"/>
            <w:hideMark/>
          </w:tcPr>
          <w:p w14:paraId="087BE8B4" w14:textId="77777777" w:rsidR="006D0D33" w:rsidRPr="00A92AE1" w:rsidRDefault="006D0D33" w:rsidP="0022714F">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92AE1">
              <w:rPr>
                <w:rFonts w:ascii="Arial" w:hAnsi="Arial" w:cs="Arial"/>
              </w:rPr>
              <w:t>-.048V</w:t>
            </w:r>
          </w:p>
        </w:tc>
      </w:tr>
    </w:tbl>
    <w:p w14:paraId="067A3191" w14:textId="09240260" w:rsidR="006D0D33" w:rsidRPr="00B90CD6" w:rsidRDefault="006D0D33" w:rsidP="00A92AE1">
      <w:pPr>
        <w:framePr w:w="5580" w:h="367" w:hRule="exact" w:hSpace="187" w:wrap="around" w:vAnchor="text" w:hAnchor="page" w:x="3414" w:y="43"/>
        <w:spacing w:line="276" w:lineRule="auto"/>
        <w:rPr>
          <w:rFonts w:ascii="Arial" w:eastAsia="Segoe UI" w:hAnsi="Arial" w:cs="Arial"/>
          <w:i/>
          <w:color w:val="000000" w:themeColor="text1"/>
          <w:szCs w:val="23"/>
        </w:rPr>
      </w:pPr>
      <w:bookmarkStart w:id="58" w:name="_Toc196765973"/>
      <w:r w:rsidRPr="00B90CD6">
        <w:rPr>
          <w:rFonts w:ascii="Arial" w:hAnsi="Arial" w:cs="Arial"/>
          <w:i/>
        </w:rPr>
        <w:t xml:space="preserve">Table </w:t>
      </w:r>
      <w:r w:rsidRPr="00B90CD6">
        <w:rPr>
          <w:rFonts w:ascii="Arial" w:hAnsi="Arial" w:cs="Arial"/>
          <w:i/>
        </w:rPr>
        <w:fldChar w:fldCharType="begin"/>
      </w:r>
      <w:r w:rsidRPr="00B90CD6">
        <w:rPr>
          <w:rFonts w:ascii="Arial" w:hAnsi="Arial" w:cs="Arial"/>
          <w:i/>
        </w:rPr>
        <w:instrText xml:space="preserve"> SEQ Table \* ARABIC </w:instrText>
      </w:r>
      <w:r w:rsidRPr="00B90CD6">
        <w:rPr>
          <w:rFonts w:ascii="Arial" w:hAnsi="Arial" w:cs="Arial"/>
          <w:i/>
        </w:rPr>
        <w:fldChar w:fldCharType="separate"/>
      </w:r>
      <w:r w:rsidR="005A75FE">
        <w:rPr>
          <w:rFonts w:ascii="Arial" w:hAnsi="Arial" w:cs="Arial"/>
          <w:i/>
          <w:noProof/>
        </w:rPr>
        <w:t>7</w:t>
      </w:r>
      <w:r w:rsidRPr="00B90CD6">
        <w:rPr>
          <w:rFonts w:ascii="Arial" w:hAnsi="Arial" w:cs="Arial"/>
          <w:i/>
        </w:rPr>
        <w:fldChar w:fldCharType="end"/>
      </w:r>
      <w:r w:rsidRPr="00B90CD6">
        <w:rPr>
          <w:rFonts w:ascii="Arial" w:eastAsia="Segoe UI" w:hAnsi="Arial" w:cs="Arial"/>
          <w:i/>
          <w:color w:val="000000" w:themeColor="text1"/>
          <w:szCs w:val="23"/>
        </w:rPr>
        <w:t>: Button signal voltage when button is toggled</w:t>
      </w:r>
      <w:bookmarkEnd w:id="58"/>
    </w:p>
    <w:p w14:paraId="0FFDF7F5" w14:textId="77777777" w:rsidR="00386F87" w:rsidRPr="00B90CD6" w:rsidRDefault="00386F87" w:rsidP="00A92AE1">
      <w:pPr>
        <w:pStyle w:val="Caption"/>
        <w:framePr w:w="5580" w:h="367" w:hRule="exact" w:wrap="around" w:x="3414" w:y="43"/>
        <w:spacing w:line="276" w:lineRule="auto"/>
        <w:rPr>
          <w:rFonts w:ascii="Arial" w:hAnsi="Arial" w:cs="Arial"/>
        </w:rPr>
      </w:pPr>
    </w:p>
    <w:p w14:paraId="4857A6F2" w14:textId="77777777" w:rsidR="00467112" w:rsidRDefault="00467112" w:rsidP="00B90CD6">
      <w:pPr>
        <w:spacing w:line="276" w:lineRule="auto"/>
        <w:rPr>
          <w:rFonts w:ascii="Arial" w:eastAsia="Segoe UI" w:hAnsi="Arial" w:cs="Arial"/>
          <w:color w:val="000000" w:themeColor="text1"/>
          <w:szCs w:val="23"/>
        </w:rPr>
      </w:pPr>
    </w:p>
    <w:p w14:paraId="35C4775A" w14:textId="77777777" w:rsidR="00B90CD6" w:rsidRDefault="00B90CD6" w:rsidP="00B90CD6">
      <w:pPr>
        <w:spacing w:line="276" w:lineRule="auto"/>
        <w:rPr>
          <w:rFonts w:ascii="Arial" w:eastAsia="Segoe UI" w:hAnsi="Arial" w:cs="Arial"/>
          <w:color w:val="000000" w:themeColor="text1"/>
          <w:szCs w:val="23"/>
        </w:rPr>
      </w:pPr>
    </w:p>
    <w:p w14:paraId="69CF3837" w14:textId="77777777" w:rsidR="00B90CD6" w:rsidRPr="00B90CD6" w:rsidRDefault="00B90CD6" w:rsidP="00B90CD6">
      <w:pPr>
        <w:spacing w:line="276" w:lineRule="auto"/>
        <w:rPr>
          <w:rFonts w:ascii="Arial" w:eastAsia="Segoe UI" w:hAnsi="Arial" w:cs="Arial"/>
          <w:color w:val="000000" w:themeColor="text1"/>
          <w:szCs w:val="23"/>
        </w:rPr>
      </w:pPr>
    </w:p>
    <w:tbl>
      <w:tblPr>
        <w:tblStyle w:val="GridTable1Light"/>
        <w:tblW w:w="9712" w:type="dxa"/>
        <w:tblLook w:val="04A0" w:firstRow="1" w:lastRow="0" w:firstColumn="1" w:lastColumn="0" w:noHBand="0" w:noVBand="1"/>
      </w:tblPr>
      <w:tblGrid>
        <w:gridCol w:w="4762"/>
        <w:gridCol w:w="4950"/>
      </w:tblGrid>
      <w:tr w:rsidR="2694C57C" w:rsidRPr="00B90CD6" w14:paraId="3490A69D" w14:textId="77777777" w:rsidTr="00A92AE1">
        <w:trPr>
          <w:cnfStyle w:val="100000000000" w:firstRow="1" w:lastRow="0"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4762" w:type="dxa"/>
            <w:hideMark/>
          </w:tcPr>
          <w:p w14:paraId="1675C268" w14:textId="53926435" w:rsidR="2694C57C" w:rsidRPr="00A92AE1" w:rsidRDefault="2694C57C" w:rsidP="00A92AE1">
            <w:pPr>
              <w:spacing w:line="276" w:lineRule="auto"/>
              <w:jc w:val="center"/>
              <w:rPr>
                <w:rFonts w:ascii="Arial" w:eastAsia="Segoe UI" w:hAnsi="Arial" w:cs="Arial"/>
                <w:color w:val="000000" w:themeColor="text1"/>
                <w:szCs w:val="23"/>
              </w:rPr>
            </w:pPr>
            <w:r w:rsidRPr="00A92AE1">
              <w:rPr>
                <w:rFonts w:ascii="Arial" w:eastAsia="Segoe UI" w:hAnsi="Arial" w:cs="Arial"/>
                <w:color w:val="000000" w:themeColor="text1"/>
                <w:szCs w:val="23"/>
              </w:rPr>
              <w:t>Relay</w:t>
            </w:r>
          </w:p>
        </w:tc>
        <w:tc>
          <w:tcPr>
            <w:tcW w:w="4950" w:type="dxa"/>
            <w:hideMark/>
          </w:tcPr>
          <w:p w14:paraId="13119D65" w14:textId="6C680998" w:rsidR="2694C57C" w:rsidRPr="00A92AE1" w:rsidRDefault="2694C57C" w:rsidP="00A92AE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Segoe UI" w:hAnsi="Arial" w:cs="Arial"/>
                <w:color w:val="000000" w:themeColor="text1"/>
                <w:szCs w:val="23"/>
              </w:rPr>
            </w:pPr>
          </w:p>
        </w:tc>
      </w:tr>
      <w:tr w:rsidR="2694C57C" w:rsidRPr="00B90CD6" w14:paraId="35DE6412" w14:textId="77777777" w:rsidTr="00A92AE1">
        <w:trPr>
          <w:trHeight w:val="315"/>
        </w:trPr>
        <w:tc>
          <w:tcPr>
            <w:cnfStyle w:val="001000000000" w:firstRow="0" w:lastRow="0" w:firstColumn="1" w:lastColumn="0" w:oddVBand="0" w:evenVBand="0" w:oddHBand="0" w:evenHBand="0" w:firstRowFirstColumn="0" w:firstRowLastColumn="0" w:lastRowFirstColumn="0" w:lastRowLastColumn="0"/>
            <w:tcW w:w="4762" w:type="dxa"/>
            <w:hideMark/>
          </w:tcPr>
          <w:p w14:paraId="45EB840D" w14:textId="605350FE" w:rsidR="2694C57C" w:rsidRPr="00A92AE1" w:rsidRDefault="2694C57C" w:rsidP="00A92AE1">
            <w:pPr>
              <w:spacing w:line="276" w:lineRule="auto"/>
              <w:jc w:val="center"/>
              <w:rPr>
                <w:rFonts w:ascii="Arial" w:eastAsia="Segoe UI" w:hAnsi="Arial" w:cs="Arial"/>
                <w:color w:val="000000" w:themeColor="text1"/>
                <w:szCs w:val="23"/>
              </w:rPr>
            </w:pPr>
            <w:r w:rsidRPr="00A92AE1">
              <w:rPr>
                <w:rFonts w:ascii="Arial" w:eastAsia="Segoe UI" w:hAnsi="Arial" w:cs="Arial"/>
                <w:color w:val="000000" w:themeColor="text1"/>
                <w:szCs w:val="23"/>
              </w:rPr>
              <w:t>On</w:t>
            </w:r>
          </w:p>
        </w:tc>
        <w:tc>
          <w:tcPr>
            <w:tcW w:w="4950" w:type="dxa"/>
            <w:hideMark/>
          </w:tcPr>
          <w:p w14:paraId="179F26D4" w14:textId="642AF8B5" w:rsidR="2694C57C" w:rsidRPr="00A92AE1" w:rsidRDefault="2694C57C" w:rsidP="00A92AE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Segoe UI" w:hAnsi="Arial" w:cs="Arial"/>
                <w:color w:val="000000" w:themeColor="text1"/>
                <w:szCs w:val="23"/>
              </w:rPr>
            </w:pPr>
            <w:r w:rsidRPr="00A92AE1">
              <w:rPr>
                <w:rFonts w:ascii="Arial" w:eastAsia="Segoe UI" w:hAnsi="Arial" w:cs="Arial"/>
                <w:color w:val="000000" w:themeColor="text1"/>
                <w:szCs w:val="23"/>
              </w:rPr>
              <w:t>Off</w:t>
            </w:r>
          </w:p>
        </w:tc>
      </w:tr>
      <w:tr w:rsidR="2694C57C" w:rsidRPr="00B90CD6" w14:paraId="320FC4B9" w14:textId="77777777" w:rsidTr="00A92AE1">
        <w:trPr>
          <w:trHeight w:val="315"/>
        </w:trPr>
        <w:tc>
          <w:tcPr>
            <w:cnfStyle w:val="001000000000" w:firstRow="0" w:lastRow="0" w:firstColumn="1" w:lastColumn="0" w:oddVBand="0" w:evenVBand="0" w:oddHBand="0" w:evenHBand="0" w:firstRowFirstColumn="0" w:firstRowLastColumn="0" w:lastRowFirstColumn="0" w:lastRowLastColumn="0"/>
            <w:tcW w:w="4762" w:type="dxa"/>
            <w:hideMark/>
          </w:tcPr>
          <w:p w14:paraId="140FE4E0" w14:textId="1A81C6EF" w:rsidR="2694C57C" w:rsidRPr="00A92AE1" w:rsidRDefault="2694C57C" w:rsidP="00A92AE1">
            <w:pPr>
              <w:spacing w:line="276" w:lineRule="auto"/>
              <w:jc w:val="center"/>
              <w:rPr>
                <w:rFonts w:ascii="Arial" w:eastAsia="Segoe UI" w:hAnsi="Arial" w:cs="Arial"/>
                <w:color w:val="000000" w:themeColor="text1"/>
                <w:szCs w:val="23"/>
              </w:rPr>
            </w:pPr>
            <w:r w:rsidRPr="00A92AE1">
              <w:rPr>
                <w:rFonts w:ascii="Arial" w:eastAsia="Segoe UI" w:hAnsi="Arial" w:cs="Arial"/>
                <w:color w:val="000000" w:themeColor="text1"/>
                <w:szCs w:val="23"/>
              </w:rPr>
              <w:t>3.281V</w:t>
            </w:r>
          </w:p>
        </w:tc>
        <w:tc>
          <w:tcPr>
            <w:tcW w:w="4950" w:type="dxa"/>
            <w:hideMark/>
          </w:tcPr>
          <w:p w14:paraId="78AFCE4B" w14:textId="149ED996" w:rsidR="2694C57C" w:rsidRPr="00A92AE1" w:rsidRDefault="2694C57C" w:rsidP="00A92AE1">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Segoe UI" w:hAnsi="Arial" w:cs="Arial"/>
                <w:color w:val="000000" w:themeColor="text1"/>
                <w:szCs w:val="23"/>
              </w:rPr>
            </w:pPr>
            <w:r w:rsidRPr="00A92AE1">
              <w:rPr>
                <w:rFonts w:ascii="Arial" w:eastAsia="Segoe UI" w:hAnsi="Arial" w:cs="Arial"/>
                <w:color w:val="000000" w:themeColor="text1"/>
                <w:szCs w:val="23"/>
              </w:rPr>
              <w:t>-.045V</w:t>
            </w:r>
          </w:p>
        </w:tc>
      </w:tr>
    </w:tbl>
    <w:p w14:paraId="09219B72" w14:textId="77777777" w:rsidR="00476D56" w:rsidRPr="00B90CD6" w:rsidRDefault="00476D56" w:rsidP="00B90CD6">
      <w:pPr>
        <w:framePr w:w="4968" w:h="421" w:hRule="exact" w:hSpace="187" w:wrap="around" w:vAnchor="text" w:hAnchor="page" w:x="3804" w:y="121"/>
        <w:spacing w:line="276" w:lineRule="auto"/>
        <w:rPr>
          <w:rFonts w:ascii="Arial" w:hAnsi="Arial" w:cs="Arial"/>
          <w:i/>
        </w:rPr>
      </w:pPr>
      <w:bookmarkStart w:id="59" w:name="_Toc196765974"/>
      <w:r w:rsidRPr="00B90CD6">
        <w:rPr>
          <w:rFonts w:ascii="Arial" w:hAnsi="Arial" w:cs="Arial"/>
          <w:i/>
        </w:rPr>
        <w:t xml:space="preserve">Table </w:t>
      </w:r>
      <w:r w:rsidRPr="00B90CD6">
        <w:rPr>
          <w:rFonts w:ascii="Arial" w:hAnsi="Arial" w:cs="Arial"/>
          <w:i/>
        </w:rPr>
        <w:fldChar w:fldCharType="begin"/>
      </w:r>
      <w:r w:rsidRPr="00B90CD6">
        <w:rPr>
          <w:rFonts w:ascii="Arial" w:hAnsi="Arial" w:cs="Arial"/>
          <w:i/>
        </w:rPr>
        <w:instrText xml:space="preserve"> SEQ Table \* ARABIC </w:instrText>
      </w:r>
      <w:r w:rsidRPr="00B90CD6">
        <w:rPr>
          <w:rFonts w:ascii="Arial" w:hAnsi="Arial" w:cs="Arial"/>
          <w:i/>
        </w:rPr>
        <w:fldChar w:fldCharType="separate"/>
      </w:r>
      <w:r w:rsidR="005A75FE">
        <w:rPr>
          <w:rFonts w:ascii="Arial" w:hAnsi="Arial" w:cs="Arial"/>
          <w:i/>
          <w:noProof/>
        </w:rPr>
        <w:t>8</w:t>
      </w:r>
      <w:r w:rsidRPr="00B90CD6">
        <w:rPr>
          <w:rFonts w:ascii="Arial" w:hAnsi="Arial" w:cs="Arial"/>
          <w:i/>
        </w:rPr>
        <w:fldChar w:fldCharType="end"/>
      </w:r>
      <w:r w:rsidRPr="00B90CD6">
        <w:rPr>
          <w:rFonts w:ascii="Arial" w:eastAsia="Segoe UI" w:hAnsi="Arial" w:cs="Arial"/>
          <w:b/>
          <w:i/>
          <w:color w:val="000000" w:themeColor="text1"/>
          <w:szCs w:val="23"/>
        </w:rPr>
        <w:t>:</w:t>
      </w:r>
      <w:r w:rsidRPr="00B90CD6">
        <w:rPr>
          <w:rFonts w:ascii="Arial" w:eastAsia="Segoe UI" w:hAnsi="Arial" w:cs="Arial"/>
          <w:i/>
          <w:color w:val="000000" w:themeColor="text1"/>
          <w:szCs w:val="23"/>
        </w:rPr>
        <w:t xml:space="preserve"> Relay signal voltage when toggled</w:t>
      </w:r>
      <w:bookmarkEnd w:id="59"/>
      <w:r w:rsidRPr="00B90CD6">
        <w:rPr>
          <w:rFonts w:ascii="Arial" w:hAnsi="Arial" w:cs="Arial"/>
          <w:i/>
          <w:color w:val="000000" w:themeColor="text1"/>
          <w:szCs w:val="23"/>
        </w:rPr>
        <w:t xml:space="preserve"> </w:t>
      </w:r>
    </w:p>
    <w:p w14:paraId="69551378" w14:textId="77777777" w:rsidR="00476D56" w:rsidRPr="00B90CD6" w:rsidRDefault="00476D56" w:rsidP="00B90CD6">
      <w:pPr>
        <w:pStyle w:val="Caption"/>
        <w:framePr w:h="421" w:hRule="exact" w:wrap="around" w:x="3804" w:y="121"/>
        <w:spacing w:line="276" w:lineRule="auto"/>
        <w:rPr>
          <w:rFonts w:ascii="Arial" w:eastAsia="Segoe UI" w:hAnsi="Arial" w:cs="Arial"/>
          <w:color w:val="000000" w:themeColor="text1"/>
          <w:szCs w:val="23"/>
        </w:rPr>
      </w:pPr>
    </w:p>
    <w:p w14:paraId="057289D3" w14:textId="27CA906B" w:rsidR="5A8B130F" w:rsidRPr="00B90CD6" w:rsidRDefault="5A8B130F" w:rsidP="00B90CD6">
      <w:pPr>
        <w:spacing w:line="276" w:lineRule="auto"/>
        <w:rPr>
          <w:rFonts w:ascii="Arial" w:hAnsi="Arial" w:cs="Arial"/>
          <w:color w:val="000000" w:themeColor="text1"/>
          <w:szCs w:val="23"/>
        </w:rPr>
      </w:pPr>
    </w:p>
    <w:p w14:paraId="6506CB70" w14:textId="77777777" w:rsidR="00467112" w:rsidRPr="00B90CD6" w:rsidRDefault="00467112" w:rsidP="00B90CD6">
      <w:pPr>
        <w:spacing w:line="276" w:lineRule="auto"/>
        <w:rPr>
          <w:rFonts w:ascii="Arial" w:hAnsi="Arial" w:cs="Arial"/>
          <w:color w:val="000000" w:themeColor="text1"/>
          <w:szCs w:val="23"/>
        </w:rPr>
      </w:pPr>
    </w:p>
    <w:p w14:paraId="70159E03" w14:textId="77777777" w:rsidR="00467112" w:rsidRPr="00B90CD6" w:rsidRDefault="00467112" w:rsidP="00B90CD6">
      <w:pPr>
        <w:spacing w:line="276" w:lineRule="auto"/>
        <w:rPr>
          <w:rFonts w:ascii="Arial" w:hAnsi="Arial" w:cs="Arial"/>
          <w:color w:val="000000" w:themeColor="text1"/>
          <w:szCs w:val="23"/>
        </w:rPr>
      </w:pPr>
    </w:p>
    <w:p w14:paraId="1295B595" w14:textId="1769617B" w:rsidR="1250E42B" w:rsidRPr="00B90CD6" w:rsidRDefault="1250E42B" w:rsidP="00B90CD6">
      <w:pPr>
        <w:pStyle w:val="Heading3"/>
        <w:spacing w:before="0" w:after="0" w:line="276" w:lineRule="auto"/>
        <w:rPr>
          <w:rFonts w:ascii="Arial" w:hAnsi="Arial"/>
          <w:bCs/>
        </w:rPr>
      </w:pPr>
      <w:bookmarkStart w:id="60" w:name="_Toc196770619"/>
      <w:r w:rsidRPr="00B90CD6">
        <w:rPr>
          <w:rFonts w:ascii="Arial" w:hAnsi="Arial"/>
          <w:bCs/>
        </w:rPr>
        <w:t>LED Validation</w:t>
      </w:r>
      <w:bookmarkEnd w:id="60"/>
    </w:p>
    <w:p w14:paraId="4F5EF16F" w14:textId="36859B60" w:rsidR="5A8B130F" w:rsidRPr="00B90CD6" w:rsidRDefault="5A8B130F" w:rsidP="00B90CD6">
      <w:pPr>
        <w:spacing w:line="276" w:lineRule="auto"/>
        <w:rPr>
          <w:rFonts w:ascii="Arial" w:hAnsi="Arial" w:cs="Arial"/>
        </w:rPr>
      </w:pPr>
    </w:p>
    <w:p w14:paraId="65BFDC77" w14:textId="5DAFEDF2" w:rsidR="1250E42B" w:rsidRDefault="1250E42B" w:rsidP="00B90CD6">
      <w:pPr>
        <w:spacing w:line="276" w:lineRule="auto"/>
        <w:rPr>
          <w:rFonts w:ascii="Arial" w:hAnsi="Arial" w:cs="Arial"/>
        </w:rPr>
      </w:pPr>
      <w:r w:rsidRPr="00B90CD6">
        <w:rPr>
          <w:rFonts w:ascii="Arial" w:hAnsi="Arial" w:cs="Arial"/>
        </w:rPr>
        <w:t xml:space="preserve">After ensuring the button and relay works the LEDs were validated. The original LEDs failed to function properly due to improper soldering, however the component was small and there was a </w:t>
      </w:r>
      <w:r w:rsidR="70D12334" w:rsidRPr="00B90CD6">
        <w:rPr>
          <w:rFonts w:ascii="Arial" w:hAnsi="Arial" w:cs="Arial"/>
        </w:rPr>
        <w:t xml:space="preserve">risk of burning a pad when trying to get them off. The addition of two LEDs -- one red and one blue – was done as a compromise. These LEDs were placed in the vias for the original LEDs and blue wired to a GND via. </w:t>
      </w:r>
      <w:r w:rsidR="7A8B0EF5" w:rsidRPr="00B90CD6">
        <w:rPr>
          <w:rFonts w:ascii="Arial" w:hAnsi="Arial" w:cs="Arial"/>
        </w:rPr>
        <w:t>They were positioned to avoid a possible short. The first LED to be tested was the power on LED (red). When the</w:t>
      </w:r>
      <w:r w:rsidR="087CD2AE" w:rsidRPr="00B90CD6">
        <w:rPr>
          <w:rFonts w:ascii="Arial" w:hAnsi="Arial" w:cs="Arial"/>
        </w:rPr>
        <w:t xml:space="preserve"> components receive the 3.3V from the buck converter the red LED shall light up as shown below. The blue LED turns on w</w:t>
      </w:r>
      <w:r w:rsidR="7F19AE1C" w:rsidRPr="00B90CD6">
        <w:rPr>
          <w:rFonts w:ascii="Arial" w:hAnsi="Arial" w:cs="Arial"/>
        </w:rPr>
        <w:t>hen the button is pressed indicating that the motor is on.</w:t>
      </w:r>
      <w:r w:rsidR="087CD2AE" w:rsidRPr="00B90CD6">
        <w:rPr>
          <w:rFonts w:ascii="Arial" w:hAnsi="Arial" w:cs="Arial"/>
        </w:rPr>
        <w:t xml:space="preserve"> </w:t>
      </w:r>
    </w:p>
    <w:p w14:paraId="09F6B94A" w14:textId="77777777" w:rsidR="00B90CD6" w:rsidRPr="00B90CD6" w:rsidRDefault="00B90CD6" w:rsidP="00B90CD6">
      <w:pPr>
        <w:spacing w:line="276" w:lineRule="auto"/>
        <w:rPr>
          <w:rFonts w:ascii="Arial" w:hAnsi="Arial" w:cs="Arial"/>
        </w:rPr>
      </w:pPr>
    </w:p>
    <w:p w14:paraId="0C812EC2" w14:textId="3F666A42" w:rsidR="0078168D" w:rsidRPr="00B90CD6" w:rsidRDefault="6C55FAE2" w:rsidP="00B90CD6">
      <w:pPr>
        <w:pStyle w:val="NormalWeb"/>
        <w:keepNext/>
        <w:spacing w:before="0" w:beforeAutospacing="0" w:after="0" w:afterAutospacing="0" w:line="276" w:lineRule="auto"/>
        <w:rPr>
          <w:rFonts w:ascii="Arial" w:hAnsi="Arial" w:cs="Arial"/>
        </w:rPr>
      </w:pPr>
      <w:r w:rsidRPr="00B90CD6">
        <w:rPr>
          <w:rFonts w:ascii="Arial" w:hAnsi="Arial" w:cs="Arial"/>
          <w:color w:val="000000" w:themeColor="text1"/>
          <w:sz w:val="23"/>
          <w:szCs w:val="23"/>
        </w:rPr>
        <w:t> </w:t>
      </w:r>
      <w:r w:rsidR="38012AA0" w:rsidRPr="00B90CD6">
        <w:rPr>
          <w:rFonts w:ascii="Arial" w:hAnsi="Arial" w:cs="Arial"/>
          <w:noProof/>
        </w:rPr>
        <w:drawing>
          <wp:inline distT="0" distB="0" distL="0" distR="0" wp14:anchorId="4942CFEC" wp14:editId="7332C2C5">
            <wp:extent cx="5805577" cy="3479625"/>
            <wp:effectExtent l="38100" t="38100" r="43180" b="45085"/>
            <wp:docPr id="743234828" name="Picture 74323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09024" cy="3481691"/>
                    </a:xfrm>
                    <a:prstGeom prst="rect">
                      <a:avLst/>
                    </a:prstGeom>
                    <a:ln w="28575">
                      <a:solidFill>
                        <a:schemeClr val="tx1"/>
                      </a:solidFill>
                    </a:ln>
                  </pic:spPr>
                </pic:pic>
              </a:graphicData>
            </a:graphic>
          </wp:inline>
        </w:drawing>
      </w:r>
    </w:p>
    <w:p w14:paraId="3ACE8124" w14:textId="0519B0A0" w:rsidR="00CC23AD" w:rsidRPr="00B90CD6" w:rsidRDefault="00CC23AD" w:rsidP="00B90CD6">
      <w:pPr>
        <w:pStyle w:val="Caption"/>
        <w:framePr w:h="421" w:hRule="exact" w:wrap="around" w:x="4884" w:y="45"/>
        <w:spacing w:line="276" w:lineRule="auto"/>
        <w:rPr>
          <w:rFonts w:ascii="Arial" w:hAnsi="Arial" w:cs="Arial"/>
          <w:b w:val="0"/>
          <w:i/>
        </w:rPr>
      </w:pPr>
      <w:bookmarkStart w:id="61" w:name="_Toc196770568"/>
      <w:r w:rsidRPr="00B90CD6">
        <w:rPr>
          <w:rFonts w:ascii="Arial" w:hAnsi="Arial" w:cs="Arial"/>
          <w:b w:val="0"/>
          <w:i/>
        </w:rPr>
        <w:t xml:space="preserve">Figure </w:t>
      </w:r>
      <w:r w:rsidRPr="00B90CD6">
        <w:rPr>
          <w:rFonts w:ascii="Arial" w:hAnsi="Arial" w:cs="Arial"/>
          <w:b w:val="0"/>
          <w:i/>
        </w:rPr>
        <w:fldChar w:fldCharType="begin"/>
      </w:r>
      <w:r w:rsidRPr="00B90CD6">
        <w:rPr>
          <w:rFonts w:ascii="Arial" w:hAnsi="Arial" w:cs="Arial"/>
          <w:b w:val="0"/>
          <w:i/>
        </w:rPr>
        <w:instrText xml:space="preserve"> SEQ Figure \* ARABIC </w:instrText>
      </w:r>
      <w:r w:rsidRPr="00B90CD6">
        <w:rPr>
          <w:rFonts w:ascii="Arial" w:hAnsi="Arial" w:cs="Arial"/>
          <w:b w:val="0"/>
          <w:i/>
        </w:rPr>
        <w:fldChar w:fldCharType="separate"/>
      </w:r>
      <w:r w:rsidR="005A75FE">
        <w:rPr>
          <w:rFonts w:ascii="Arial" w:hAnsi="Arial" w:cs="Arial"/>
          <w:b w:val="0"/>
          <w:i/>
          <w:noProof/>
        </w:rPr>
        <w:t>14</w:t>
      </w:r>
      <w:r w:rsidRPr="00B90CD6">
        <w:rPr>
          <w:rFonts w:ascii="Arial" w:hAnsi="Arial" w:cs="Arial"/>
          <w:b w:val="0"/>
          <w:i/>
        </w:rPr>
        <w:fldChar w:fldCharType="end"/>
      </w:r>
      <w:r w:rsidRPr="00B90CD6">
        <w:rPr>
          <w:rFonts w:ascii="Arial" w:hAnsi="Arial" w:cs="Arial"/>
          <w:b w:val="0"/>
          <w:i/>
          <w:color w:val="000000" w:themeColor="text1"/>
          <w:szCs w:val="23"/>
        </w:rPr>
        <w:t>: Power On LED</w:t>
      </w:r>
      <w:r w:rsidR="00B90CD6">
        <w:rPr>
          <w:rFonts w:ascii="Arial" w:hAnsi="Arial" w:cs="Arial"/>
          <w:b w:val="0"/>
          <w:i/>
          <w:color w:val="000000" w:themeColor="text1"/>
          <w:szCs w:val="23"/>
        </w:rPr>
        <w:t xml:space="preserve"> (red)</w:t>
      </w:r>
      <w:bookmarkEnd w:id="61"/>
    </w:p>
    <w:p w14:paraId="155650C1" w14:textId="1AD6FE42" w:rsidR="5A8B130F" w:rsidRPr="00B90CD6" w:rsidRDefault="5A8B130F" w:rsidP="00B90CD6">
      <w:pPr>
        <w:pStyle w:val="NormalWeb"/>
        <w:spacing w:before="0" w:beforeAutospacing="0" w:after="0" w:afterAutospacing="0" w:line="276" w:lineRule="auto"/>
        <w:rPr>
          <w:rFonts w:ascii="Arial" w:hAnsi="Arial" w:cs="Arial"/>
          <w:color w:val="000000" w:themeColor="text1"/>
          <w:sz w:val="23"/>
          <w:szCs w:val="23"/>
        </w:rPr>
      </w:pPr>
    </w:p>
    <w:p w14:paraId="31A809A7" w14:textId="77777777" w:rsidR="00FB5889" w:rsidRPr="00B90CD6" w:rsidRDefault="10B043D3" w:rsidP="00B90CD6">
      <w:pPr>
        <w:keepNext/>
        <w:spacing w:line="276" w:lineRule="auto"/>
        <w:rPr>
          <w:rFonts w:ascii="Arial" w:hAnsi="Arial" w:cs="Arial"/>
        </w:rPr>
      </w:pPr>
      <w:r w:rsidRPr="00B90CD6">
        <w:rPr>
          <w:rFonts w:ascii="Arial" w:hAnsi="Arial" w:cs="Arial"/>
          <w:noProof/>
        </w:rPr>
        <w:drawing>
          <wp:inline distT="0" distB="0" distL="0" distR="0" wp14:anchorId="65AF2CDB" wp14:editId="3DF313AE">
            <wp:extent cx="5888247" cy="3494956"/>
            <wp:effectExtent l="38100" t="38100" r="36830" b="29845"/>
            <wp:docPr id="814581380" name="Picture 81458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95508" cy="3499266"/>
                    </a:xfrm>
                    <a:prstGeom prst="rect">
                      <a:avLst/>
                    </a:prstGeom>
                    <a:ln w="28575">
                      <a:solidFill>
                        <a:schemeClr val="tx1"/>
                      </a:solidFill>
                    </a:ln>
                  </pic:spPr>
                </pic:pic>
              </a:graphicData>
            </a:graphic>
          </wp:inline>
        </w:drawing>
      </w:r>
    </w:p>
    <w:p w14:paraId="787AB132" w14:textId="06A9183C" w:rsidR="10B043D3" w:rsidRPr="00B90CD6" w:rsidRDefault="00FB5889" w:rsidP="00B90CD6">
      <w:pPr>
        <w:pStyle w:val="Caption"/>
        <w:framePr w:w="4980" w:h="421" w:hRule="exact" w:wrap="around" w:x="4194" w:y="5"/>
        <w:spacing w:line="276" w:lineRule="auto"/>
        <w:jc w:val="both"/>
        <w:rPr>
          <w:rFonts w:ascii="Arial" w:hAnsi="Arial" w:cs="Arial"/>
          <w:b w:val="0"/>
          <w:i/>
        </w:rPr>
      </w:pPr>
      <w:bookmarkStart w:id="62" w:name="_Toc196770569"/>
      <w:r w:rsidRPr="00B90CD6">
        <w:rPr>
          <w:rFonts w:ascii="Arial" w:hAnsi="Arial" w:cs="Arial"/>
          <w:b w:val="0"/>
          <w:i/>
        </w:rPr>
        <w:t xml:space="preserve">Figure </w:t>
      </w:r>
      <w:r w:rsidRPr="00B90CD6">
        <w:rPr>
          <w:rFonts w:ascii="Arial" w:hAnsi="Arial" w:cs="Arial"/>
          <w:b w:val="0"/>
          <w:i/>
        </w:rPr>
        <w:fldChar w:fldCharType="begin"/>
      </w:r>
      <w:r w:rsidRPr="00B90CD6">
        <w:rPr>
          <w:rFonts w:ascii="Arial" w:hAnsi="Arial" w:cs="Arial"/>
          <w:b w:val="0"/>
          <w:i/>
        </w:rPr>
        <w:instrText xml:space="preserve"> SEQ Figure \* ARABIC </w:instrText>
      </w:r>
      <w:r w:rsidRPr="00B90CD6">
        <w:rPr>
          <w:rFonts w:ascii="Arial" w:hAnsi="Arial" w:cs="Arial"/>
          <w:b w:val="0"/>
          <w:i/>
        </w:rPr>
        <w:fldChar w:fldCharType="separate"/>
      </w:r>
      <w:r w:rsidR="005A75FE">
        <w:rPr>
          <w:rFonts w:ascii="Arial" w:hAnsi="Arial" w:cs="Arial"/>
          <w:b w:val="0"/>
          <w:i/>
          <w:noProof/>
        </w:rPr>
        <w:t>15</w:t>
      </w:r>
      <w:r w:rsidRPr="00B90CD6">
        <w:rPr>
          <w:rFonts w:ascii="Arial" w:hAnsi="Arial" w:cs="Arial"/>
          <w:b w:val="0"/>
          <w:i/>
        </w:rPr>
        <w:fldChar w:fldCharType="end"/>
      </w:r>
      <w:r w:rsidRPr="00B90CD6">
        <w:rPr>
          <w:rFonts w:ascii="Arial" w:hAnsi="Arial" w:cs="Arial"/>
          <w:b w:val="0"/>
          <w:i/>
        </w:rPr>
        <w:t xml:space="preserve">: Motor </w:t>
      </w:r>
      <w:r w:rsidR="00B90CD6">
        <w:rPr>
          <w:rFonts w:ascii="Arial" w:hAnsi="Arial" w:cs="Arial"/>
          <w:b w:val="0"/>
          <w:i/>
        </w:rPr>
        <w:t>O</w:t>
      </w:r>
      <w:r w:rsidRPr="00B90CD6">
        <w:rPr>
          <w:rFonts w:ascii="Arial" w:hAnsi="Arial" w:cs="Arial"/>
          <w:b w:val="0"/>
          <w:i/>
        </w:rPr>
        <w:t>n LED (blue)</w:t>
      </w:r>
      <w:bookmarkEnd w:id="62"/>
    </w:p>
    <w:p w14:paraId="3F7682FC" w14:textId="77777777" w:rsidR="00FB5889" w:rsidRPr="00B90CD6" w:rsidRDefault="00FB5889" w:rsidP="00B90CD6">
      <w:pPr>
        <w:spacing w:line="276" w:lineRule="auto"/>
        <w:rPr>
          <w:rFonts w:ascii="Arial" w:hAnsi="Arial" w:cs="Arial"/>
          <w:noProof/>
        </w:rPr>
      </w:pPr>
    </w:p>
    <w:p w14:paraId="4D491FDD" w14:textId="77777777" w:rsidR="00FB5889" w:rsidRPr="00B90CD6" w:rsidRDefault="00FB5889" w:rsidP="00B90CD6">
      <w:pPr>
        <w:spacing w:line="276" w:lineRule="auto"/>
        <w:rPr>
          <w:rFonts w:ascii="Arial" w:hAnsi="Arial" w:cs="Arial"/>
          <w:noProof/>
        </w:rPr>
      </w:pPr>
    </w:p>
    <w:p w14:paraId="1A67FAB6" w14:textId="77777777" w:rsidR="00FB5889" w:rsidRPr="00B90CD6" w:rsidRDefault="00FB5889" w:rsidP="00B90CD6">
      <w:pPr>
        <w:spacing w:line="276" w:lineRule="auto"/>
        <w:rPr>
          <w:rFonts w:ascii="Arial" w:hAnsi="Arial" w:cs="Arial"/>
          <w:noProof/>
        </w:rPr>
      </w:pPr>
    </w:p>
    <w:p w14:paraId="6F01FECC" w14:textId="77777777" w:rsidR="00FB5889" w:rsidRPr="00B90CD6" w:rsidRDefault="00FB5889" w:rsidP="00B90CD6">
      <w:pPr>
        <w:spacing w:line="276" w:lineRule="auto"/>
        <w:rPr>
          <w:rFonts w:ascii="Arial" w:hAnsi="Arial" w:cs="Arial"/>
          <w:noProof/>
        </w:rPr>
      </w:pPr>
    </w:p>
    <w:p w14:paraId="2915AE66" w14:textId="77777777" w:rsidR="00FB5889" w:rsidRPr="00B90CD6" w:rsidRDefault="41AF69C0" w:rsidP="00B90CD6">
      <w:pPr>
        <w:keepNext/>
        <w:spacing w:line="276" w:lineRule="auto"/>
        <w:jc w:val="center"/>
        <w:rPr>
          <w:rFonts w:ascii="Arial" w:hAnsi="Arial" w:cs="Arial"/>
        </w:rPr>
      </w:pPr>
      <w:r w:rsidRPr="00B90CD6">
        <w:rPr>
          <w:rFonts w:ascii="Arial" w:hAnsi="Arial" w:cs="Arial"/>
          <w:noProof/>
        </w:rPr>
        <w:drawing>
          <wp:inline distT="0" distB="0" distL="0" distR="0" wp14:anchorId="086AD2EB" wp14:editId="71A325B7">
            <wp:extent cx="5655334" cy="3409888"/>
            <wp:effectExtent l="38100" t="38100" r="40640" b="38735"/>
            <wp:docPr id="231499641" name="Picture 2314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3709" t="3950" r="3258" b="20582"/>
                    <a:stretch/>
                  </pic:blipFill>
                  <pic:spPr bwMode="auto">
                    <a:xfrm>
                      <a:off x="0" y="0"/>
                      <a:ext cx="5667362" cy="34171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030920" w14:textId="1A104C08" w:rsidR="00FB5889" w:rsidRPr="00B90CD6" w:rsidRDefault="00FB5889" w:rsidP="00B90CD6">
      <w:pPr>
        <w:framePr w:w="9178" w:h="340" w:hRule="exact" w:hSpace="187" w:wrap="around" w:vAnchor="text" w:hAnchor="page" w:x="1539" w:y="9"/>
        <w:spacing w:line="276" w:lineRule="auto"/>
        <w:jc w:val="center"/>
        <w:rPr>
          <w:rFonts w:ascii="Arial" w:hAnsi="Arial" w:cs="Arial"/>
          <w:i/>
        </w:rPr>
      </w:pPr>
      <w:bookmarkStart w:id="63" w:name="_Toc196770570"/>
      <w:r w:rsidRPr="00B90CD6">
        <w:rPr>
          <w:rFonts w:ascii="Arial" w:hAnsi="Arial" w:cs="Arial"/>
          <w:i/>
        </w:rPr>
        <w:t xml:space="preserve">Figure </w:t>
      </w:r>
      <w:r w:rsidRPr="00B90CD6">
        <w:rPr>
          <w:rFonts w:ascii="Arial" w:hAnsi="Arial" w:cs="Arial"/>
          <w:i/>
        </w:rPr>
        <w:fldChar w:fldCharType="begin"/>
      </w:r>
      <w:r w:rsidRPr="00B90CD6">
        <w:rPr>
          <w:rFonts w:ascii="Arial" w:hAnsi="Arial" w:cs="Arial"/>
          <w:i/>
        </w:rPr>
        <w:instrText xml:space="preserve"> SEQ Figure \* ARABIC </w:instrText>
      </w:r>
      <w:r w:rsidRPr="00B90CD6">
        <w:rPr>
          <w:rFonts w:ascii="Arial" w:hAnsi="Arial" w:cs="Arial"/>
          <w:i/>
        </w:rPr>
        <w:fldChar w:fldCharType="separate"/>
      </w:r>
      <w:r w:rsidR="005A75FE">
        <w:rPr>
          <w:rFonts w:ascii="Arial" w:hAnsi="Arial" w:cs="Arial"/>
          <w:i/>
          <w:noProof/>
        </w:rPr>
        <w:t>16</w:t>
      </w:r>
      <w:r w:rsidRPr="00B90CD6">
        <w:rPr>
          <w:rFonts w:ascii="Arial" w:hAnsi="Arial" w:cs="Arial"/>
          <w:i/>
        </w:rPr>
        <w:fldChar w:fldCharType="end"/>
      </w:r>
      <w:r w:rsidRPr="00B90CD6">
        <w:rPr>
          <w:rFonts w:ascii="Arial" w:hAnsi="Arial" w:cs="Arial"/>
          <w:i/>
        </w:rPr>
        <w:t>: MCU toggling motor on/off LED voltage (Off)</w:t>
      </w:r>
      <w:bookmarkEnd w:id="63"/>
    </w:p>
    <w:p w14:paraId="3DF3A0A4" w14:textId="04821374" w:rsidR="41AF69C0" w:rsidRPr="00B90CD6" w:rsidRDefault="41AF69C0" w:rsidP="00B90CD6">
      <w:pPr>
        <w:pStyle w:val="Caption"/>
        <w:framePr w:w="9178" w:h="340" w:hRule="exact" w:wrap="around" w:x="1539" w:y="9"/>
        <w:spacing w:line="276" w:lineRule="auto"/>
        <w:jc w:val="both"/>
        <w:rPr>
          <w:rFonts w:ascii="Arial" w:hAnsi="Arial" w:cs="Arial"/>
        </w:rPr>
      </w:pPr>
    </w:p>
    <w:p w14:paraId="33B19BC7" w14:textId="642EC193" w:rsidR="5A8B130F" w:rsidRPr="00B90CD6" w:rsidRDefault="5A8B130F" w:rsidP="00B90CD6">
      <w:pPr>
        <w:spacing w:line="276" w:lineRule="auto"/>
        <w:rPr>
          <w:rFonts w:ascii="Arial" w:hAnsi="Arial" w:cs="Arial"/>
        </w:rPr>
      </w:pPr>
    </w:p>
    <w:p w14:paraId="2A0CA116" w14:textId="719687EB" w:rsidR="335C7160" w:rsidRPr="00B90CD6" w:rsidRDefault="335C7160" w:rsidP="00B90CD6">
      <w:pPr>
        <w:keepNext/>
        <w:spacing w:line="276" w:lineRule="auto"/>
        <w:jc w:val="center"/>
        <w:rPr>
          <w:rFonts w:ascii="Arial" w:hAnsi="Arial" w:cs="Arial"/>
        </w:rPr>
      </w:pPr>
      <w:r w:rsidRPr="00B90CD6">
        <w:rPr>
          <w:rFonts w:ascii="Arial" w:hAnsi="Arial" w:cs="Arial"/>
          <w:noProof/>
        </w:rPr>
        <w:drawing>
          <wp:inline distT="0" distB="0" distL="0" distR="0" wp14:anchorId="0C08B81C" wp14:editId="3E5BE737">
            <wp:extent cx="5775552" cy="3719111"/>
            <wp:effectExtent l="38100" t="38100" r="34925" b="34290"/>
            <wp:docPr id="827459682" name="Picture 82745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3026" t="2832" r="3521" b="20688"/>
                    <a:stretch/>
                  </pic:blipFill>
                  <pic:spPr bwMode="auto">
                    <a:xfrm>
                      <a:off x="0" y="0"/>
                      <a:ext cx="5788583" cy="372750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0A15208A" w14:textId="15E2AF97" w:rsidR="000540C8" w:rsidRPr="00B90CD6" w:rsidRDefault="000540C8" w:rsidP="00B90CD6">
      <w:pPr>
        <w:framePr w:w="9382" w:h="391" w:hRule="exact" w:hSpace="187" w:wrap="around" w:vAnchor="text" w:hAnchor="page" w:x="1444" w:y="128"/>
        <w:spacing w:line="276" w:lineRule="auto"/>
        <w:jc w:val="center"/>
        <w:rPr>
          <w:rFonts w:ascii="Arial" w:hAnsi="Arial" w:cs="Arial"/>
          <w:i/>
        </w:rPr>
      </w:pPr>
      <w:bookmarkStart w:id="64" w:name="_Toc196770571"/>
      <w:r w:rsidRPr="00B90CD6">
        <w:rPr>
          <w:rFonts w:ascii="Arial" w:hAnsi="Arial" w:cs="Arial"/>
          <w:i/>
        </w:rPr>
        <w:t xml:space="preserve">Figure </w:t>
      </w:r>
      <w:r w:rsidRPr="00B90CD6">
        <w:rPr>
          <w:rFonts w:ascii="Arial" w:hAnsi="Arial" w:cs="Arial"/>
          <w:i/>
        </w:rPr>
        <w:fldChar w:fldCharType="begin"/>
      </w:r>
      <w:r w:rsidRPr="00B90CD6">
        <w:rPr>
          <w:rFonts w:ascii="Arial" w:hAnsi="Arial" w:cs="Arial"/>
          <w:i/>
        </w:rPr>
        <w:instrText xml:space="preserve"> SEQ Figure \* ARABIC </w:instrText>
      </w:r>
      <w:r w:rsidRPr="00B90CD6">
        <w:rPr>
          <w:rFonts w:ascii="Arial" w:hAnsi="Arial" w:cs="Arial"/>
          <w:i/>
        </w:rPr>
        <w:fldChar w:fldCharType="separate"/>
      </w:r>
      <w:r w:rsidR="005A75FE">
        <w:rPr>
          <w:rFonts w:ascii="Arial" w:hAnsi="Arial" w:cs="Arial"/>
          <w:i/>
          <w:noProof/>
        </w:rPr>
        <w:t>17</w:t>
      </w:r>
      <w:r w:rsidRPr="00B90CD6">
        <w:rPr>
          <w:rFonts w:ascii="Arial" w:hAnsi="Arial" w:cs="Arial"/>
          <w:i/>
        </w:rPr>
        <w:fldChar w:fldCharType="end"/>
      </w:r>
      <w:r w:rsidRPr="00B90CD6">
        <w:rPr>
          <w:rFonts w:ascii="Arial" w:hAnsi="Arial" w:cs="Arial"/>
          <w:i/>
        </w:rPr>
        <w:t>: MCU toggling motor on/off LED voltage (On)</w:t>
      </w:r>
      <w:bookmarkEnd w:id="64"/>
    </w:p>
    <w:p w14:paraId="678E11A4" w14:textId="3DA486F3" w:rsidR="000540C8" w:rsidRPr="00B90CD6" w:rsidRDefault="000540C8" w:rsidP="00B90CD6">
      <w:pPr>
        <w:pStyle w:val="Caption"/>
        <w:framePr w:w="9382" w:h="391" w:hRule="exact" w:wrap="around" w:x="1444" w:y="128"/>
        <w:spacing w:line="276" w:lineRule="auto"/>
        <w:jc w:val="both"/>
        <w:rPr>
          <w:rFonts w:ascii="Arial" w:hAnsi="Arial" w:cs="Arial"/>
        </w:rPr>
      </w:pPr>
    </w:p>
    <w:p w14:paraId="0F586EFA" w14:textId="0CC78CBB" w:rsidR="00E95B83" w:rsidRPr="00B90CD6" w:rsidRDefault="00B90CD6" w:rsidP="00A92AE1">
      <w:pPr>
        <w:spacing w:line="276" w:lineRule="auto"/>
        <w:jc w:val="center"/>
        <w:rPr>
          <w:rFonts w:ascii="Arial" w:hAnsi="Arial" w:cs="Arial"/>
        </w:rPr>
      </w:pPr>
      <w:r w:rsidRPr="00B90CD6">
        <w:rPr>
          <w:rFonts w:ascii="Arial" w:hAnsi="Arial" w:cs="Arial"/>
          <w:noProof/>
        </w:rPr>
        <w:drawing>
          <wp:inline distT="0" distB="0" distL="0" distR="0" wp14:anchorId="02A80E0D" wp14:editId="57C09BA9">
            <wp:extent cx="5620098" cy="3593621"/>
            <wp:effectExtent l="38100" t="38100" r="38100" b="45085"/>
            <wp:docPr id="1300572589" name="Picture 1300572589"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66386" cy="3623219"/>
                    </a:xfrm>
                    <a:prstGeom prst="rect">
                      <a:avLst/>
                    </a:prstGeom>
                    <a:ln w="28575">
                      <a:solidFill>
                        <a:schemeClr val="tx1"/>
                      </a:solidFill>
                    </a:ln>
                  </pic:spPr>
                </pic:pic>
              </a:graphicData>
            </a:graphic>
          </wp:inline>
        </w:drawing>
      </w:r>
    </w:p>
    <w:p w14:paraId="17068A4A" w14:textId="64E4F9F6" w:rsidR="5A8B130F" w:rsidRPr="00B90CD6" w:rsidRDefault="5A8B130F" w:rsidP="00B90CD6">
      <w:pPr>
        <w:spacing w:line="276" w:lineRule="auto"/>
        <w:rPr>
          <w:rFonts w:ascii="Arial" w:hAnsi="Arial" w:cs="Arial"/>
        </w:rPr>
      </w:pPr>
    </w:p>
    <w:p w14:paraId="63E30FC2" w14:textId="32DC2E37" w:rsidR="00A92AE1" w:rsidRPr="00B90CD6" w:rsidRDefault="00A92AE1" w:rsidP="00A92AE1">
      <w:pPr>
        <w:pStyle w:val="Caption"/>
        <w:framePr w:w="9179" w:h="381" w:hRule="exact" w:wrap="around" w:x="1526" w:y="-305"/>
        <w:spacing w:line="276" w:lineRule="auto"/>
        <w:jc w:val="center"/>
        <w:rPr>
          <w:rFonts w:ascii="Arial" w:hAnsi="Arial" w:cs="Arial"/>
          <w:b w:val="0"/>
          <w:i/>
        </w:rPr>
      </w:pPr>
      <w:bookmarkStart w:id="65" w:name="_Toc196770572"/>
      <w:r w:rsidRPr="00B90CD6">
        <w:rPr>
          <w:rFonts w:ascii="Arial" w:hAnsi="Arial" w:cs="Arial"/>
          <w:b w:val="0"/>
          <w:i/>
        </w:rPr>
        <w:t xml:space="preserve">Figure </w:t>
      </w:r>
      <w:r w:rsidRPr="00B90CD6">
        <w:rPr>
          <w:rFonts w:ascii="Arial" w:hAnsi="Arial" w:cs="Arial"/>
          <w:b w:val="0"/>
          <w:i/>
        </w:rPr>
        <w:fldChar w:fldCharType="begin"/>
      </w:r>
      <w:r w:rsidRPr="00B90CD6">
        <w:rPr>
          <w:rFonts w:ascii="Arial" w:hAnsi="Arial" w:cs="Arial"/>
          <w:b w:val="0"/>
          <w:i/>
        </w:rPr>
        <w:instrText xml:space="preserve"> SEQ Figure \* ARABIC </w:instrText>
      </w:r>
      <w:r w:rsidRPr="00B90CD6">
        <w:rPr>
          <w:rFonts w:ascii="Arial" w:hAnsi="Arial" w:cs="Arial"/>
          <w:b w:val="0"/>
          <w:i/>
        </w:rPr>
        <w:fldChar w:fldCharType="separate"/>
      </w:r>
      <w:r w:rsidR="005A75FE">
        <w:rPr>
          <w:rFonts w:ascii="Arial" w:hAnsi="Arial" w:cs="Arial"/>
          <w:b w:val="0"/>
          <w:i/>
          <w:noProof/>
        </w:rPr>
        <w:t>18</w:t>
      </w:r>
      <w:r w:rsidRPr="00B90CD6">
        <w:rPr>
          <w:rFonts w:ascii="Arial" w:hAnsi="Arial" w:cs="Arial"/>
          <w:b w:val="0"/>
          <w:i/>
        </w:rPr>
        <w:fldChar w:fldCharType="end"/>
      </w:r>
      <w:r w:rsidRPr="00B90CD6">
        <w:rPr>
          <w:rFonts w:ascii="Arial" w:hAnsi="Arial" w:cs="Arial"/>
          <w:b w:val="0"/>
          <w:i/>
        </w:rPr>
        <w:t>: MCU toggling system on/off LED voltage (On)</w:t>
      </w:r>
      <w:bookmarkEnd w:id="65"/>
    </w:p>
    <w:p w14:paraId="30ADE89E" w14:textId="65580066" w:rsidR="00A92AE1" w:rsidRPr="00B90CD6" w:rsidRDefault="00A92AE1" w:rsidP="00A92AE1">
      <w:pPr>
        <w:framePr w:w="9138" w:h="314" w:hRule="exact" w:hSpace="187" w:wrap="around" w:vAnchor="text" w:hAnchor="page" w:x="1552" w:y="5863"/>
        <w:spacing w:line="276" w:lineRule="auto"/>
        <w:jc w:val="center"/>
        <w:rPr>
          <w:rFonts w:ascii="Arial" w:hAnsi="Arial" w:cs="Arial"/>
          <w:i/>
        </w:rPr>
      </w:pPr>
      <w:bookmarkStart w:id="66" w:name="_Toc196770573"/>
      <w:r w:rsidRPr="00B90CD6">
        <w:rPr>
          <w:rFonts w:ascii="Arial" w:hAnsi="Arial" w:cs="Arial"/>
          <w:i/>
        </w:rPr>
        <w:t xml:space="preserve">Figure </w:t>
      </w:r>
      <w:r w:rsidRPr="00B90CD6">
        <w:rPr>
          <w:rFonts w:ascii="Arial" w:hAnsi="Arial" w:cs="Arial"/>
          <w:i/>
        </w:rPr>
        <w:fldChar w:fldCharType="begin"/>
      </w:r>
      <w:r w:rsidRPr="00B90CD6">
        <w:rPr>
          <w:rFonts w:ascii="Arial" w:hAnsi="Arial" w:cs="Arial"/>
          <w:i/>
        </w:rPr>
        <w:instrText xml:space="preserve"> SEQ Figure \* ARABIC </w:instrText>
      </w:r>
      <w:r w:rsidRPr="00B90CD6">
        <w:rPr>
          <w:rFonts w:ascii="Arial" w:hAnsi="Arial" w:cs="Arial"/>
          <w:i/>
        </w:rPr>
        <w:fldChar w:fldCharType="separate"/>
      </w:r>
      <w:r w:rsidR="005A75FE">
        <w:rPr>
          <w:rFonts w:ascii="Arial" w:hAnsi="Arial" w:cs="Arial"/>
          <w:i/>
          <w:noProof/>
        </w:rPr>
        <w:t>19</w:t>
      </w:r>
      <w:r w:rsidRPr="00B90CD6">
        <w:rPr>
          <w:rFonts w:ascii="Arial" w:hAnsi="Arial" w:cs="Arial"/>
          <w:i/>
        </w:rPr>
        <w:fldChar w:fldCharType="end"/>
      </w:r>
      <w:r w:rsidRPr="00B90CD6">
        <w:rPr>
          <w:rFonts w:ascii="Arial" w:hAnsi="Arial" w:cs="Arial"/>
          <w:i/>
        </w:rPr>
        <w:t>: MCU toggling motor on/off LED voltage (Off)</w:t>
      </w:r>
      <w:bookmarkEnd w:id="66"/>
    </w:p>
    <w:p w14:paraId="1AC1D349" w14:textId="1FB62991" w:rsidR="00A92AE1" w:rsidRPr="00B90CD6" w:rsidRDefault="00A92AE1" w:rsidP="00A92AE1">
      <w:pPr>
        <w:pStyle w:val="Caption"/>
        <w:framePr w:w="9138" w:h="314" w:hRule="exact" w:wrap="around" w:x="1552" w:y="5863"/>
        <w:spacing w:line="276" w:lineRule="auto"/>
        <w:jc w:val="both"/>
        <w:rPr>
          <w:rFonts w:ascii="Arial" w:hAnsi="Arial" w:cs="Arial"/>
        </w:rPr>
      </w:pPr>
    </w:p>
    <w:p w14:paraId="6D6A3935" w14:textId="77777777" w:rsidR="003571FD" w:rsidRPr="00B90CD6" w:rsidRDefault="1112AD78" w:rsidP="00B90CD6">
      <w:pPr>
        <w:keepNext/>
        <w:spacing w:line="276" w:lineRule="auto"/>
        <w:jc w:val="center"/>
        <w:rPr>
          <w:rFonts w:ascii="Arial" w:hAnsi="Arial" w:cs="Arial"/>
        </w:rPr>
      </w:pPr>
      <w:r w:rsidRPr="00B90CD6">
        <w:rPr>
          <w:rFonts w:ascii="Arial" w:hAnsi="Arial" w:cs="Arial"/>
          <w:noProof/>
        </w:rPr>
        <w:drawing>
          <wp:inline distT="0" distB="0" distL="0" distR="0" wp14:anchorId="2B9C234B" wp14:editId="5D72C1FE">
            <wp:extent cx="5638081" cy="3594521"/>
            <wp:effectExtent l="38100" t="38100" r="39370" b="44450"/>
            <wp:docPr id="2085830504" name="Picture 208583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3338" t="4910" r="3318" b="20522"/>
                    <a:stretch/>
                  </pic:blipFill>
                  <pic:spPr bwMode="auto">
                    <a:xfrm>
                      <a:off x="0" y="0"/>
                      <a:ext cx="5654519" cy="360500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4440191A" w14:textId="40275B16" w:rsidR="5A8B130F" w:rsidRPr="00B90CD6" w:rsidRDefault="5A8B130F" w:rsidP="00B90CD6">
      <w:pPr>
        <w:spacing w:line="276" w:lineRule="auto"/>
        <w:rPr>
          <w:rFonts w:ascii="Arial" w:hAnsi="Arial" w:cs="Arial"/>
        </w:rPr>
      </w:pPr>
    </w:p>
    <w:p w14:paraId="6FEDF49F" w14:textId="1182CB2F" w:rsidR="70FCAE61" w:rsidRPr="00B90CD6" w:rsidRDefault="70FCAE61" w:rsidP="00B90CD6">
      <w:pPr>
        <w:pStyle w:val="Heading3"/>
        <w:spacing w:before="0" w:after="0" w:line="276" w:lineRule="auto"/>
        <w:rPr>
          <w:rFonts w:ascii="Arial" w:hAnsi="Arial"/>
        </w:rPr>
      </w:pPr>
      <w:bookmarkStart w:id="67" w:name="_Toc196770620"/>
      <w:r w:rsidRPr="00B90CD6">
        <w:rPr>
          <w:rFonts w:ascii="Arial" w:hAnsi="Arial"/>
        </w:rPr>
        <w:t>Knob and PWM Validation</w:t>
      </w:r>
      <w:bookmarkEnd w:id="67"/>
    </w:p>
    <w:p w14:paraId="4F7D0527" w14:textId="20700536" w:rsidR="5A8B130F" w:rsidRPr="00B90CD6" w:rsidRDefault="5A8B130F" w:rsidP="00B90CD6">
      <w:pPr>
        <w:spacing w:line="276" w:lineRule="auto"/>
        <w:rPr>
          <w:rFonts w:ascii="Arial" w:hAnsi="Arial" w:cs="Arial"/>
          <w:b/>
          <w:bCs/>
        </w:rPr>
      </w:pPr>
    </w:p>
    <w:p w14:paraId="1E5DF3D7" w14:textId="7D690A3A" w:rsidR="70FCAE61" w:rsidRDefault="70FCAE61" w:rsidP="00B90CD6">
      <w:pPr>
        <w:spacing w:line="276" w:lineRule="auto"/>
        <w:rPr>
          <w:rFonts w:ascii="Arial" w:hAnsi="Arial" w:cs="Arial"/>
        </w:rPr>
      </w:pPr>
      <w:r w:rsidRPr="00B90CD6">
        <w:rPr>
          <w:rFonts w:ascii="Arial" w:hAnsi="Arial" w:cs="Arial"/>
        </w:rPr>
        <w:t xml:space="preserve">In order for the motor to function properly, the correct PWM signals need to be produced by the MCU. </w:t>
      </w:r>
      <w:r w:rsidR="13FD07F7" w:rsidRPr="00B90CD6">
        <w:rPr>
          <w:rFonts w:ascii="Arial" w:hAnsi="Arial" w:cs="Arial"/>
        </w:rPr>
        <w:t xml:space="preserve">Three high and three low signals need to be </w:t>
      </w:r>
      <w:r w:rsidR="350B8225" w:rsidRPr="00B90CD6">
        <w:rPr>
          <w:rFonts w:ascii="Arial" w:hAnsi="Arial" w:cs="Arial"/>
        </w:rPr>
        <w:t>produced,</w:t>
      </w:r>
      <w:r w:rsidR="13FD07F7" w:rsidRPr="00B90CD6">
        <w:rPr>
          <w:rFonts w:ascii="Arial" w:hAnsi="Arial" w:cs="Arial"/>
        </w:rPr>
        <w:t xml:space="preserve"> and the knob must be able to change the frequency of these signals. The second revision of the </w:t>
      </w:r>
      <w:r w:rsidR="7027DB36" w:rsidRPr="00B90CD6">
        <w:rPr>
          <w:rFonts w:ascii="Arial" w:hAnsi="Arial" w:cs="Arial"/>
        </w:rPr>
        <w:t xml:space="preserve">PCB did not have the knob (potentiometer) properly routed. </w:t>
      </w:r>
      <w:r w:rsidR="430CC997" w:rsidRPr="00B90CD6">
        <w:rPr>
          <w:rFonts w:ascii="Arial" w:hAnsi="Arial" w:cs="Arial"/>
        </w:rPr>
        <w:t>Pin 19 on the MCU was then routed to the potentiometer for it to be coded and function properly.</w:t>
      </w:r>
      <w:r w:rsidR="11D259C2" w:rsidRPr="00B90CD6">
        <w:rPr>
          <w:rFonts w:ascii="Arial" w:hAnsi="Arial" w:cs="Arial"/>
        </w:rPr>
        <w:t xml:space="preserve"> </w:t>
      </w:r>
    </w:p>
    <w:p w14:paraId="4D7F2C9D" w14:textId="6D6F372B" w:rsidR="00A92AE1" w:rsidRPr="00B90CD6" w:rsidRDefault="00A92AE1" w:rsidP="00B90CD6">
      <w:pPr>
        <w:spacing w:line="276" w:lineRule="auto"/>
        <w:rPr>
          <w:rFonts w:ascii="Arial" w:hAnsi="Arial" w:cs="Arial"/>
        </w:rPr>
      </w:pPr>
    </w:p>
    <w:p w14:paraId="28C0C1F7" w14:textId="77777777" w:rsidR="003571FD" w:rsidRPr="00B90CD6" w:rsidRDefault="70FCAE61" w:rsidP="00B90CD6">
      <w:pPr>
        <w:keepNext/>
        <w:spacing w:line="276" w:lineRule="auto"/>
        <w:jc w:val="center"/>
        <w:rPr>
          <w:rFonts w:ascii="Arial" w:hAnsi="Arial" w:cs="Arial"/>
        </w:rPr>
      </w:pPr>
      <w:r w:rsidRPr="00B90CD6">
        <w:rPr>
          <w:rFonts w:ascii="Arial" w:hAnsi="Arial" w:cs="Arial"/>
          <w:noProof/>
        </w:rPr>
        <w:drawing>
          <wp:inline distT="0" distB="0" distL="0" distR="0" wp14:anchorId="191C7896" wp14:editId="216C5702">
            <wp:extent cx="5943600" cy="5314950"/>
            <wp:effectExtent l="0" t="0" r="0" b="0"/>
            <wp:docPr id="1432681859" name="Picture 143268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314950"/>
                    </a:xfrm>
                    <a:prstGeom prst="rect">
                      <a:avLst/>
                    </a:prstGeom>
                  </pic:spPr>
                </pic:pic>
              </a:graphicData>
            </a:graphic>
          </wp:inline>
        </w:drawing>
      </w:r>
    </w:p>
    <w:p w14:paraId="35EC8534" w14:textId="0A811B43" w:rsidR="70FCAE61" w:rsidRPr="00B90CD6" w:rsidRDefault="70FCAE61" w:rsidP="00B90CD6">
      <w:pPr>
        <w:pStyle w:val="Caption"/>
        <w:framePr w:w="9180" w:h="406" w:hRule="exact" w:wrap="around" w:x="1464" w:y="1"/>
        <w:spacing w:line="276" w:lineRule="auto"/>
        <w:jc w:val="center"/>
        <w:rPr>
          <w:rFonts w:ascii="Arial" w:hAnsi="Arial" w:cs="Arial"/>
          <w:b w:val="0"/>
          <w:i/>
        </w:rPr>
      </w:pPr>
      <w:bookmarkStart w:id="68" w:name="_Toc196770574"/>
      <w:r w:rsidRPr="00B90CD6">
        <w:rPr>
          <w:rFonts w:ascii="Arial" w:hAnsi="Arial" w:cs="Arial"/>
          <w:b w:val="0"/>
          <w:i/>
        </w:rPr>
        <w:t xml:space="preserve">Figure </w:t>
      </w:r>
      <w:r w:rsidR="003571FD" w:rsidRPr="00B90CD6">
        <w:rPr>
          <w:rFonts w:ascii="Arial" w:hAnsi="Arial" w:cs="Arial"/>
          <w:b w:val="0"/>
          <w:i/>
        </w:rPr>
        <w:fldChar w:fldCharType="begin"/>
      </w:r>
      <w:r w:rsidR="003571FD" w:rsidRPr="00B90CD6">
        <w:rPr>
          <w:rFonts w:ascii="Arial" w:hAnsi="Arial" w:cs="Arial"/>
          <w:b w:val="0"/>
          <w:i/>
        </w:rPr>
        <w:instrText xml:space="preserve"> SEQ Figure \* ARABIC </w:instrText>
      </w:r>
      <w:r w:rsidR="003571FD" w:rsidRPr="00B90CD6">
        <w:rPr>
          <w:rFonts w:ascii="Arial" w:hAnsi="Arial" w:cs="Arial"/>
          <w:b w:val="0"/>
          <w:i/>
        </w:rPr>
        <w:fldChar w:fldCharType="separate"/>
      </w:r>
      <w:r w:rsidR="005A75FE">
        <w:rPr>
          <w:rFonts w:ascii="Arial" w:hAnsi="Arial" w:cs="Arial"/>
          <w:b w:val="0"/>
          <w:i/>
          <w:noProof/>
        </w:rPr>
        <w:t>20</w:t>
      </w:r>
      <w:r w:rsidR="003571FD" w:rsidRPr="00B90CD6">
        <w:rPr>
          <w:rFonts w:ascii="Arial" w:hAnsi="Arial" w:cs="Arial"/>
          <w:b w:val="0"/>
          <w:i/>
        </w:rPr>
        <w:fldChar w:fldCharType="end"/>
      </w:r>
      <w:r w:rsidR="003571FD" w:rsidRPr="00B90CD6">
        <w:rPr>
          <w:rFonts w:ascii="Arial" w:hAnsi="Arial" w:cs="Arial"/>
          <w:b w:val="0"/>
          <w:i/>
        </w:rPr>
        <w:t>:</w:t>
      </w:r>
      <w:r w:rsidRPr="00B90CD6">
        <w:rPr>
          <w:rFonts w:ascii="Arial" w:hAnsi="Arial" w:cs="Arial"/>
          <w:b w:val="0"/>
          <w:i/>
        </w:rPr>
        <w:t xml:space="preserve"> Three high and three low PWM</w:t>
      </w:r>
      <w:r w:rsidR="631DA2FF" w:rsidRPr="00B90CD6">
        <w:rPr>
          <w:rFonts w:ascii="Arial" w:hAnsi="Arial" w:cs="Arial"/>
          <w:b w:val="0"/>
          <w:i/>
        </w:rPr>
        <w:t>s with knob signal</w:t>
      </w:r>
      <w:bookmarkEnd w:id="68"/>
    </w:p>
    <w:p w14:paraId="3ABD8BA0" w14:textId="310755A3" w:rsidR="5A8B130F" w:rsidRPr="00B90CD6" w:rsidRDefault="5A8B130F" w:rsidP="00B90CD6">
      <w:pPr>
        <w:spacing w:line="276" w:lineRule="auto"/>
        <w:jc w:val="left"/>
        <w:rPr>
          <w:rFonts w:ascii="Arial" w:eastAsia="Times New Roman" w:hAnsi="Arial" w:cs="Arial"/>
          <w:color w:val="000000" w:themeColor="text1"/>
        </w:rPr>
      </w:pPr>
    </w:p>
    <w:p w14:paraId="0CEC8A1F" w14:textId="323D950E" w:rsidR="00A92AE1" w:rsidRDefault="00A92AE1" w:rsidP="00B90CD6">
      <w:pPr>
        <w:spacing w:line="276" w:lineRule="auto"/>
        <w:jc w:val="left"/>
        <w:rPr>
          <w:rFonts w:ascii="Arial" w:eastAsia="Times New Roman" w:hAnsi="Arial" w:cs="Arial"/>
          <w:color w:val="000000" w:themeColor="text1"/>
        </w:rPr>
      </w:pPr>
    </w:p>
    <w:p w14:paraId="4012427D" w14:textId="05A5400E" w:rsidR="00A92AE1" w:rsidRDefault="00A92AE1" w:rsidP="00B90CD6">
      <w:pPr>
        <w:spacing w:line="276" w:lineRule="auto"/>
        <w:jc w:val="left"/>
        <w:rPr>
          <w:rFonts w:ascii="Arial" w:eastAsia="Times New Roman" w:hAnsi="Arial" w:cs="Arial"/>
          <w:color w:val="000000" w:themeColor="text1"/>
        </w:rPr>
      </w:pPr>
    </w:p>
    <w:p w14:paraId="2D3BD63C" w14:textId="2FB1E230" w:rsidR="00A92AE1" w:rsidRDefault="00A92AE1" w:rsidP="00B90CD6">
      <w:pPr>
        <w:spacing w:line="276" w:lineRule="auto"/>
        <w:jc w:val="left"/>
        <w:rPr>
          <w:rFonts w:ascii="Arial" w:eastAsia="Times New Roman" w:hAnsi="Arial" w:cs="Arial"/>
          <w:color w:val="000000" w:themeColor="text1"/>
        </w:rPr>
      </w:pPr>
    </w:p>
    <w:p w14:paraId="06B8D0C7" w14:textId="6B1C4982" w:rsidR="00A92AE1" w:rsidRPr="00B90CD6" w:rsidRDefault="00A92AE1" w:rsidP="00B90CD6">
      <w:pPr>
        <w:spacing w:line="276" w:lineRule="auto"/>
        <w:jc w:val="left"/>
        <w:rPr>
          <w:rFonts w:ascii="Arial" w:eastAsia="Times New Roman" w:hAnsi="Arial" w:cs="Arial"/>
          <w:color w:val="000000" w:themeColor="text1"/>
        </w:rPr>
      </w:pPr>
    </w:p>
    <w:tbl>
      <w:tblPr>
        <w:tblStyle w:val="GridTable1Light"/>
        <w:tblW w:w="0" w:type="auto"/>
        <w:tblLayout w:type="fixed"/>
        <w:tblLook w:val="06A0" w:firstRow="1" w:lastRow="0" w:firstColumn="1" w:lastColumn="0" w:noHBand="1" w:noVBand="1"/>
      </w:tblPr>
      <w:tblGrid>
        <w:gridCol w:w="4725"/>
        <w:gridCol w:w="4746"/>
      </w:tblGrid>
      <w:tr w:rsidR="5A8B130F" w:rsidRPr="00B90CD6" w14:paraId="33E2486F" w14:textId="77777777" w:rsidTr="00A92AE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725" w:type="dxa"/>
          </w:tcPr>
          <w:p w14:paraId="0313A505" w14:textId="19A91D2B" w:rsidR="5A8B130F" w:rsidRPr="00A92AE1" w:rsidRDefault="5A8B130F" w:rsidP="00A92AE1">
            <w:pPr>
              <w:spacing w:line="276" w:lineRule="auto"/>
              <w:jc w:val="center"/>
              <w:rPr>
                <w:rFonts w:ascii="Arial" w:eastAsia="Aptos" w:hAnsi="Arial" w:cs="Arial"/>
                <w:color w:val="000000" w:themeColor="text1"/>
                <w:szCs w:val="23"/>
              </w:rPr>
            </w:pPr>
            <w:r w:rsidRPr="00A92AE1">
              <w:rPr>
                <w:rFonts w:ascii="Arial" w:eastAsia="Aptos" w:hAnsi="Arial" w:cs="Arial"/>
                <w:color w:val="000000" w:themeColor="text1"/>
                <w:szCs w:val="23"/>
              </w:rPr>
              <w:t>Knob</w:t>
            </w:r>
          </w:p>
        </w:tc>
        <w:tc>
          <w:tcPr>
            <w:tcW w:w="4746" w:type="dxa"/>
          </w:tcPr>
          <w:p w14:paraId="6EDE47E2" w14:textId="00492559" w:rsidR="5A8B130F" w:rsidRPr="00A92AE1" w:rsidRDefault="5A8B130F" w:rsidP="00A92AE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ptos" w:hAnsi="Arial" w:cs="Arial"/>
                <w:color w:val="000000" w:themeColor="text1"/>
                <w:szCs w:val="23"/>
              </w:rPr>
            </w:pPr>
          </w:p>
        </w:tc>
      </w:tr>
      <w:tr w:rsidR="5A8B130F" w:rsidRPr="00B90CD6" w14:paraId="363EE0BE" w14:textId="77777777" w:rsidTr="00A92AE1">
        <w:trPr>
          <w:trHeight w:val="315"/>
        </w:trPr>
        <w:tc>
          <w:tcPr>
            <w:cnfStyle w:val="001000000000" w:firstRow="0" w:lastRow="0" w:firstColumn="1" w:lastColumn="0" w:oddVBand="0" w:evenVBand="0" w:oddHBand="0" w:evenHBand="0" w:firstRowFirstColumn="0" w:firstRowLastColumn="0" w:lastRowFirstColumn="0" w:lastRowLastColumn="0"/>
            <w:tcW w:w="4725" w:type="dxa"/>
          </w:tcPr>
          <w:p w14:paraId="587488FB" w14:textId="4CA5A165" w:rsidR="5A8B130F" w:rsidRPr="00A92AE1" w:rsidRDefault="5A8B130F" w:rsidP="00A92AE1">
            <w:pPr>
              <w:spacing w:line="276" w:lineRule="auto"/>
              <w:jc w:val="center"/>
              <w:rPr>
                <w:rFonts w:ascii="Arial" w:eastAsia="Aptos" w:hAnsi="Arial" w:cs="Arial"/>
                <w:color w:val="000000" w:themeColor="text1"/>
                <w:szCs w:val="23"/>
              </w:rPr>
            </w:pPr>
            <w:r w:rsidRPr="00A92AE1">
              <w:rPr>
                <w:rFonts w:ascii="Arial" w:eastAsia="Aptos" w:hAnsi="Arial" w:cs="Arial"/>
                <w:color w:val="000000" w:themeColor="text1"/>
                <w:szCs w:val="23"/>
              </w:rPr>
              <w:t>Positions</w:t>
            </w:r>
          </w:p>
        </w:tc>
        <w:tc>
          <w:tcPr>
            <w:tcW w:w="4746" w:type="dxa"/>
          </w:tcPr>
          <w:p w14:paraId="5F08EA89" w14:textId="5C2EFDB5" w:rsidR="5A8B130F" w:rsidRPr="00A92AE1" w:rsidRDefault="5A8B130F" w:rsidP="00A92AE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color w:val="000000" w:themeColor="text1"/>
                <w:szCs w:val="23"/>
              </w:rPr>
            </w:pPr>
            <w:r w:rsidRPr="00A92AE1">
              <w:rPr>
                <w:rFonts w:ascii="Arial" w:eastAsia="Aptos" w:hAnsi="Arial" w:cs="Arial"/>
                <w:color w:val="000000" w:themeColor="text1"/>
                <w:szCs w:val="23"/>
              </w:rPr>
              <w:t>Voltage</w:t>
            </w:r>
          </w:p>
        </w:tc>
      </w:tr>
      <w:tr w:rsidR="5A8B130F" w:rsidRPr="00B90CD6" w14:paraId="255C6741" w14:textId="77777777" w:rsidTr="00A92AE1">
        <w:trPr>
          <w:trHeight w:val="315"/>
        </w:trPr>
        <w:tc>
          <w:tcPr>
            <w:cnfStyle w:val="001000000000" w:firstRow="0" w:lastRow="0" w:firstColumn="1" w:lastColumn="0" w:oddVBand="0" w:evenVBand="0" w:oddHBand="0" w:evenHBand="0" w:firstRowFirstColumn="0" w:firstRowLastColumn="0" w:lastRowFirstColumn="0" w:lastRowLastColumn="0"/>
            <w:tcW w:w="4725" w:type="dxa"/>
          </w:tcPr>
          <w:p w14:paraId="25B0FDF8" w14:textId="4FB5E080" w:rsidR="5A8B130F" w:rsidRPr="00A92AE1" w:rsidRDefault="5A8B130F" w:rsidP="00A92AE1">
            <w:pPr>
              <w:spacing w:line="276" w:lineRule="auto"/>
              <w:jc w:val="center"/>
              <w:rPr>
                <w:rFonts w:ascii="Arial" w:eastAsia="Aptos" w:hAnsi="Arial" w:cs="Arial"/>
                <w:color w:val="000000" w:themeColor="text1"/>
                <w:szCs w:val="23"/>
              </w:rPr>
            </w:pPr>
            <w:r w:rsidRPr="00A92AE1">
              <w:rPr>
                <w:rFonts w:ascii="Arial" w:eastAsia="Aptos" w:hAnsi="Arial" w:cs="Arial"/>
                <w:color w:val="000000" w:themeColor="text1"/>
                <w:szCs w:val="23"/>
              </w:rPr>
              <w:t>Low</w:t>
            </w:r>
          </w:p>
        </w:tc>
        <w:tc>
          <w:tcPr>
            <w:tcW w:w="4746" w:type="dxa"/>
          </w:tcPr>
          <w:p w14:paraId="5CF1C8FB" w14:textId="2228F762" w:rsidR="5A8B130F" w:rsidRPr="00A92AE1" w:rsidRDefault="5A8B130F" w:rsidP="00A92AE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color w:val="000000" w:themeColor="text1"/>
                <w:szCs w:val="23"/>
              </w:rPr>
            </w:pPr>
            <w:r w:rsidRPr="00A92AE1">
              <w:rPr>
                <w:rFonts w:ascii="Arial" w:eastAsia="Aptos" w:hAnsi="Arial" w:cs="Arial"/>
                <w:color w:val="000000" w:themeColor="text1"/>
                <w:szCs w:val="23"/>
              </w:rPr>
              <w:t>-.045V</w:t>
            </w:r>
          </w:p>
        </w:tc>
      </w:tr>
      <w:tr w:rsidR="5A8B130F" w:rsidRPr="00B90CD6" w14:paraId="3274AA42" w14:textId="77777777" w:rsidTr="00A92AE1">
        <w:trPr>
          <w:trHeight w:val="315"/>
        </w:trPr>
        <w:tc>
          <w:tcPr>
            <w:cnfStyle w:val="001000000000" w:firstRow="0" w:lastRow="0" w:firstColumn="1" w:lastColumn="0" w:oddVBand="0" w:evenVBand="0" w:oddHBand="0" w:evenHBand="0" w:firstRowFirstColumn="0" w:firstRowLastColumn="0" w:lastRowFirstColumn="0" w:lastRowLastColumn="0"/>
            <w:tcW w:w="4725" w:type="dxa"/>
          </w:tcPr>
          <w:p w14:paraId="4598E883" w14:textId="5F63F6A7" w:rsidR="5A8B130F" w:rsidRPr="00A92AE1" w:rsidRDefault="5A8B130F" w:rsidP="00A92AE1">
            <w:pPr>
              <w:spacing w:line="276" w:lineRule="auto"/>
              <w:jc w:val="center"/>
              <w:rPr>
                <w:rFonts w:ascii="Arial" w:eastAsia="Aptos" w:hAnsi="Arial" w:cs="Arial"/>
                <w:color w:val="000000" w:themeColor="text1"/>
                <w:szCs w:val="23"/>
              </w:rPr>
            </w:pPr>
            <w:r w:rsidRPr="00A92AE1">
              <w:rPr>
                <w:rFonts w:ascii="Arial" w:eastAsia="Aptos" w:hAnsi="Arial" w:cs="Arial"/>
                <w:color w:val="000000" w:themeColor="text1"/>
                <w:szCs w:val="23"/>
              </w:rPr>
              <w:t>Middle</w:t>
            </w:r>
          </w:p>
        </w:tc>
        <w:tc>
          <w:tcPr>
            <w:tcW w:w="4746" w:type="dxa"/>
          </w:tcPr>
          <w:p w14:paraId="313A63AB" w14:textId="721CC1CD" w:rsidR="5A8B130F" w:rsidRPr="00A92AE1" w:rsidRDefault="5A8B130F" w:rsidP="00A92AE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color w:val="000000" w:themeColor="text1"/>
                <w:szCs w:val="23"/>
              </w:rPr>
            </w:pPr>
            <w:r w:rsidRPr="00A92AE1">
              <w:rPr>
                <w:rFonts w:ascii="Arial" w:eastAsia="Aptos" w:hAnsi="Arial" w:cs="Arial"/>
                <w:color w:val="000000" w:themeColor="text1"/>
                <w:szCs w:val="23"/>
              </w:rPr>
              <w:t>1.603V</w:t>
            </w:r>
          </w:p>
        </w:tc>
      </w:tr>
      <w:tr w:rsidR="5A8B130F" w:rsidRPr="00B90CD6" w14:paraId="3FC07C52" w14:textId="77777777" w:rsidTr="00A92AE1">
        <w:trPr>
          <w:trHeight w:val="315"/>
        </w:trPr>
        <w:tc>
          <w:tcPr>
            <w:cnfStyle w:val="001000000000" w:firstRow="0" w:lastRow="0" w:firstColumn="1" w:lastColumn="0" w:oddVBand="0" w:evenVBand="0" w:oddHBand="0" w:evenHBand="0" w:firstRowFirstColumn="0" w:firstRowLastColumn="0" w:lastRowFirstColumn="0" w:lastRowLastColumn="0"/>
            <w:tcW w:w="4725" w:type="dxa"/>
          </w:tcPr>
          <w:p w14:paraId="13FC713B" w14:textId="496987B1" w:rsidR="5A8B130F" w:rsidRPr="00A92AE1" w:rsidRDefault="5A8B130F" w:rsidP="00A92AE1">
            <w:pPr>
              <w:spacing w:line="276" w:lineRule="auto"/>
              <w:jc w:val="center"/>
              <w:rPr>
                <w:rFonts w:ascii="Arial" w:eastAsia="Aptos" w:hAnsi="Arial" w:cs="Arial"/>
                <w:color w:val="000000" w:themeColor="text1"/>
                <w:szCs w:val="23"/>
              </w:rPr>
            </w:pPr>
            <w:r w:rsidRPr="00A92AE1">
              <w:rPr>
                <w:rFonts w:ascii="Arial" w:eastAsia="Aptos" w:hAnsi="Arial" w:cs="Arial"/>
                <w:color w:val="000000" w:themeColor="text1"/>
                <w:szCs w:val="23"/>
              </w:rPr>
              <w:t>High</w:t>
            </w:r>
          </w:p>
        </w:tc>
        <w:tc>
          <w:tcPr>
            <w:tcW w:w="4746" w:type="dxa"/>
          </w:tcPr>
          <w:p w14:paraId="65647B91" w14:textId="7839D6DD" w:rsidR="5A8B130F" w:rsidRPr="00A92AE1" w:rsidRDefault="5A8B130F" w:rsidP="00A92AE1">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ptos" w:hAnsi="Arial" w:cs="Arial"/>
                <w:color w:val="000000" w:themeColor="text1"/>
                <w:szCs w:val="23"/>
              </w:rPr>
            </w:pPr>
            <w:r w:rsidRPr="00A92AE1">
              <w:rPr>
                <w:rFonts w:ascii="Arial" w:eastAsia="Aptos" w:hAnsi="Arial" w:cs="Arial"/>
                <w:color w:val="000000" w:themeColor="text1"/>
                <w:szCs w:val="23"/>
              </w:rPr>
              <w:t>3.285</w:t>
            </w:r>
          </w:p>
        </w:tc>
      </w:tr>
    </w:tbl>
    <w:p w14:paraId="5C56051E" w14:textId="49143BD4" w:rsidR="003571FD" w:rsidRPr="00B90CD6" w:rsidRDefault="003571FD" w:rsidP="00A92AE1">
      <w:pPr>
        <w:pStyle w:val="Caption"/>
        <w:framePr w:w="9075" w:h="286" w:hRule="exact" w:wrap="around" w:x="1634" w:y="44"/>
        <w:spacing w:line="276" w:lineRule="auto"/>
        <w:jc w:val="center"/>
        <w:rPr>
          <w:rFonts w:ascii="Arial" w:hAnsi="Arial" w:cs="Arial"/>
          <w:b w:val="0"/>
          <w:i/>
        </w:rPr>
      </w:pPr>
      <w:bookmarkStart w:id="69" w:name="_Toc196770575"/>
      <w:r w:rsidRPr="00B90CD6">
        <w:rPr>
          <w:rFonts w:ascii="Arial" w:hAnsi="Arial" w:cs="Arial"/>
          <w:b w:val="0"/>
          <w:i/>
        </w:rPr>
        <w:t xml:space="preserve">Figure </w:t>
      </w:r>
      <w:r w:rsidRPr="00B90CD6">
        <w:rPr>
          <w:rFonts w:ascii="Arial" w:hAnsi="Arial" w:cs="Arial"/>
          <w:b w:val="0"/>
          <w:i/>
        </w:rPr>
        <w:fldChar w:fldCharType="begin"/>
      </w:r>
      <w:r w:rsidRPr="00B90CD6">
        <w:rPr>
          <w:rFonts w:ascii="Arial" w:hAnsi="Arial" w:cs="Arial"/>
          <w:b w:val="0"/>
          <w:i/>
        </w:rPr>
        <w:instrText xml:space="preserve"> SEQ Figure \* ARABIC </w:instrText>
      </w:r>
      <w:r w:rsidRPr="00B90CD6">
        <w:rPr>
          <w:rFonts w:ascii="Arial" w:hAnsi="Arial" w:cs="Arial"/>
          <w:b w:val="0"/>
          <w:i/>
        </w:rPr>
        <w:fldChar w:fldCharType="separate"/>
      </w:r>
      <w:r w:rsidR="005A75FE">
        <w:rPr>
          <w:rFonts w:ascii="Arial" w:hAnsi="Arial" w:cs="Arial"/>
          <w:b w:val="0"/>
          <w:i/>
          <w:noProof/>
        </w:rPr>
        <w:t>21</w:t>
      </w:r>
      <w:r w:rsidRPr="00B90CD6">
        <w:rPr>
          <w:rFonts w:ascii="Arial" w:hAnsi="Arial" w:cs="Arial"/>
          <w:b w:val="0"/>
          <w:i/>
        </w:rPr>
        <w:fldChar w:fldCharType="end"/>
      </w:r>
      <w:r w:rsidRPr="00B90CD6">
        <w:rPr>
          <w:rFonts w:ascii="Arial" w:hAnsi="Arial" w:cs="Arial"/>
          <w:b w:val="0"/>
          <w:i/>
        </w:rPr>
        <w:t>: Knob position and corresponding voltage level</w:t>
      </w:r>
      <w:bookmarkEnd w:id="69"/>
    </w:p>
    <w:p w14:paraId="40A6FEFC" w14:textId="77777777" w:rsidR="003571FD" w:rsidRPr="00B90CD6" w:rsidRDefault="003571FD" w:rsidP="00B90CD6">
      <w:pPr>
        <w:spacing w:line="276" w:lineRule="auto"/>
        <w:jc w:val="left"/>
        <w:rPr>
          <w:rFonts w:ascii="Arial" w:hAnsi="Arial" w:cs="Arial"/>
        </w:rPr>
      </w:pPr>
    </w:p>
    <w:p w14:paraId="736FBAD5" w14:textId="2A25A34D" w:rsidR="781AA83E" w:rsidRPr="00B90CD6" w:rsidRDefault="781AA83E" w:rsidP="00B90CD6">
      <w:pPr>
        <w:spacing w:line="276" w:lineRule="auto"/>
        <w:jc w:val="left"/>
        <w:rPr>
          <w:rFonts w:ascii="Arial" w:hAnsi="Arial" w:cs="Arial"/>
        </w:rPr>
      </w:pPr>
      <w:r w:rsidRPr="00B90CD6">
        <w:rPr>
          <w:rFonts w:ascii="Arial" w:hAnsi="Arial" w:cs="Arial"/>
        </w:rPr>
        <w:t>The lower voltage levels indicates that the motor will be spinning at a lower speed. As the knob is turned counterclockwise, the voltage reaches its maximum (~3.3V</w:t>
      </w:r>
      <w:r w:rsidR="0890EA95" w:rsidRPr="00B90CD6">
        <w:rPr>
          <w:rFonts w:ascii="Arial" w:hAnsi="Arial" w:cs="Arial"/>
        </w:rPr>
        <w:t>) indicating</w:t>
      </w:r>
      <w:r w:rsidRPr="00B90CD6">
        <w:rPr>
          <w:rFonts w:ascii="Arial" w:hAnsi="Arial" w:cs="Arial"/>
        </w:rPr>
        <w:t xml:space="preserve"> </w:t>
      </w:r>
      <w:r w:rsidR="1F63C07A" w:rsidRPr="00B90CD6">
        <w:rPr>
          <w:rFonts w:ascii="Arial" w:hAnsi="Arial" w:cs="Arial"/>
        </w:rPr>
        <w:t>it's</w:t>
      </w:r>
      <w:r w:rsidRPr="00B90CD6">
        <w:rPr>
          <w:rFonts w:ascii="Arial" w:hAnsi="Arial" w:cs="Arial"/>
        </w:rPr>
        <w:t xml:space="preserve"> at it</w:t>
      </w:r>
      <w:r w:rsidR="6ABE3B88" w:rsidRPr="00B90CD6">
        <w:rPr>
          <w:rFonts w:ascii="Arial" w:hAnsi="Arial" w:cs="Arial"/>
        </w:rPr>
        <w:t>s maximum speed.</w:t>
      </w:r>
    </w:p>
    <w:p w14:paraId="4E48092E" w14:textId="561137BD" w:rsidR="5A8B130F" w:rsidRPr="00B90CD6" w:rsidRDefault="5A8B130F" w:rsidP="00B90CD6">
      <w:pPr>
        <w:spacing w:line="276" w:lineRule="auto"/>
        <w:jc w:val="left"/>
        <w:rPr>
          <w:rFonts w:ascii="Arial" w:hAnsi="Arial" w:cs="Arial"/>
        </w:rPr>
      </w:pPr>
    </w:p>
    <w:tbl>
      <w:tblPr>
        <w:tblStyle w:val="GridTable1Light"/>
        <w:tblW w:w="9359" w:type="dxa"/>
        <w:tblLayout w:type="fixed"/>
        <w:tblLook w:val="06A0" w:firstRow="1" w:lastRow="0" w:firstColumn="1" w:lastColumn="0" w:noHBand="1" w:noVBand="1"/>
      </w:tblPr>
      <w:tblGrid>
        <w:gridCol w:w="895"/>
        <w:gridCol w:w="1350"/>
        <w:gridCol w:w="1170"/>
        <w:gridCol w:w="1260"/>
        <w:gridCol w:w="1260"/>
        <w:gridCol w:w="1620"/>
        <w:gridCol w:w="1804"/>
      </w:tblGrid>
      <w:tr w:rsidR="5A8B130F" w:rsidRPr="00B90CD6" w14:paraId="08D4D4F1" w14:textId="77777777" w:rsidTr="00A92AE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95" w:type="dxa"/>
          </w:tcPr>
          <w:p w14:paraId="14702FEA" w14:textId="26A77F63" w:rsidR="5A8B130F" w:rsidRPr="00A92AE1" w:rsidRDefault="5A8B130F" w:rsidP="00B90CD6">
            <w:pPr>
              <w:spacing w:line="276" w:lineRule="auto"/>
              <w:jc w:val="center"/>
              <w:rPr>
                <w:rFonts w:ascii="Arial" w:eastAsia="Arial" w:hAnsi="Arial" w:cs="Arial"/>
                <w:szCs w:val="23"/>
              </w:rPr>
            </w:pPr>
            <w:r w:rsidRPr="00A92AE1">
              <w:rPr>
                <w:rFonts w:ascii="Arial" w:eastAsia="Arial" w:hAnsi="Arial" w:cs="Arial"/>
                <w:szCs w:val="23"/>
              </w:rPr>
              <w:t>Signal</w:t>
            </w:r>
          </w:p>
        </w:tc>
        <w:tc>
          <w:tcPr>
            <w:tcW w:w="1350" w:type="dxa"/>
          </w:tcPr>
          <w:p w14:paraId="1DAE636B" w14:textId="2BDC836E" w:rsidR="5A8B130F" w:rsidRPr="00A92AE1" w:rsidRDefault="5A8B130F"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Frequency (kHz)</w:t>
            </w:r>
          </w:p>
        </w:tc>
        <w:tc>
          <w:tcPr>
            <w:tcW w:w="1170" w:type="dxa"/>
          </w:tcPr>
          <w:p w14:paraId="4CE7B41C" w14:textId="0D033F27" w:rsidR="5A8B130F" w:rsidRPr="00A92AE1" w:rsidRDefault="5A8B130F"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Minimum Voltage</w:t>
            </w:r>
          </w:p>
        </w:tc>
        <w:tc>
          <w:tcPr>
            <w:tcW w:w="1260" w:type="dxa"/>
          </w:tcPr>
          <w:p w14:paraId="40D2F424" w14:textId="475028B3" w:rsidR="5A8B130F" w:rsidRPr="00A92AE1" w:rsidRDefault="5A8B130F"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Maximum Voltage</w:t>
            </w:r>
          </w:p>
        </w:tc>
        <w:tc>
          <w:tcPr>
            <w:tcW w:w="1260" w:type="dxa"/>
          </w:tcPr>
          <w:p w14:paraId="5FD8384C" w14:textId="7817E3DF" w:rsidR="5A8B130F" w:rsidRPr="00A92AE1" w:rsidRDefault="5A8B130F"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Phase Offset (degrees)</w:t>
            </w:r>
          </w:p>
        </w:tc>
        <w:tc>
          <w:tcPr>
            <w:tcW w:w="1620" w:type="dxa"/>
          </w:tcPr>
          <w:p w14:paraId="6E88D4A5" w14:textId="6E219C1E" w:rsidR="5A8B130F" w:rsidRPr="00A92AE1" w:rsidRDefault="5A8B130F"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 xml:space="preserve">Low </w:t>
            </w:r>
            <w:r w:rsidR="009A5B18" w:rsidRPr="00A92AE1">
              <w:rPr>
                <w:rFonts w:ascii="Arial" w:eastAsia="Arial" w:hAnsi="Arial" w:cs="Arial"/>
                <w:szCs w:val="23"/>
              </w:rPr>
              <w:t>Knob</w:t>
            </w:r>
            <w:r w:rsidRPr="00A92AE1">
              <w:rPr>
                <w:rFonts w:ascii="Arial" w:eastAsia="Arial" w:hAnsi="Arial" w:cs="Arial"/>
                <w:szCs w:val="23"/>
              </w:rPr>
              <w:t xml:space="preserve"> Value - Low Frequency</w:t>
            </w:r>
          </w:p>
        </w:tc>
        <w:tc>
          <w:tcPr>
            <w:tcW w:w="1804" w:type="dxa"/>
          </w:tcPr>
          <w:p w14:paraId="7B773D9B" w14:textId="31C339F7" w:rsidR="5A8B130F" w:rsidRPr="00A92AE1" w:rsidRDefault="5A8B130F"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 xml:space="preserve">High </w:t>
            </w:r>
            <w:r w:rsidR="595BA62B" w:rsidRPr="00A92AE1">
              <w:rPr>
                <w:rFonts w:ascii="Arial" w:eastAsia="Arial" w:hAnsi="Arial" w:cs="Arial"/>
                <w:szCs w:val="23"/>
              </w:rPr>
              <w:t>Knob</w:t>
            </w:r>
            <w:r w:rsidRPr="00A92AE1">
              <w:rPr>
                <w:rFonts w:ascii="Arial" w:eastAsia="Arial" w:hAnsi="Arial" w:cs="Arial"/>
                <w:szCs w:val="23"/>
              </w:rPr>
              <w:t xml:space="preserve"> Value - High Frequency</w:t>
            </w:r>
          </w:p>
        </w:tc>
      </w:tr>
      <w:tr w:rsidR="5A8B130F" w:rsidRPr="00B90CD6" w14:paraId="43771875" w14:textId="77777777" w:rsidTr="00A92AE1">
        <w:trPr>
          <w:trHeight w:val="44"/>
        </w:trPr>
        <w:tc>
          <w:tcPr>
            <w:cnfStyle w:val="001000000000" w:firstRow="0" w:lastRow="0" w:firstColumn="1" w:lastColumn="0" w:oddVBand="0" w:evenVBand="0" w:oddHBand="0" w:evenHBand="0" w:firstRowFirstColumn="0" w:firstRowLastColumn="0" w:lastRowFirstColumn="0" w:lastRowLastColumn="0"/>
            <w:tcW w:w="895" w:type="dxa"/>
          </w:tcPr>
          <w:p w14:paraId="30DFEA46" w14:textId="74FA501F" w:rsidR="5A8B130F" w:rsidRPr="00A92AE1" w:rsidRDefault="5A8B130F" w:rsidP="00B90CD6">
            <w:pPr>
              <w:spacing w:line="276" w:lineRule="auto"/>
              <w:jc w:val="center"/>
              <w:rPr>
                <w:rFonts w:ascii="Arial" w:eastAsia="Arial" w:hAnsi="Arial" w:cs="Arial"/>
                <w:szCs w:val="23"/>
              </w:rPr>
            </w:pPr>
            <w:r w:rsidRPr="00A92AE1">
              <w:rPr>
                <w:rFonts w:ascii="Arial" w:eastAsia="Arial" w:hAnsi="Arial" w:cs="Arial"/>
                <w:szCs w:val="23"/>
              </w:rPr>
              <w:t>1H</w:t>
            </w:r>
          </w:p>
        </w:tc>
        <w:tc>
          <w:tcPr>
            <w:tcW w:w="1350" w:type="dxa"/>
          </w:tcPr>
          <w:p w14:paraId="7E3C8B95" w14:textId="2E81DC71"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w:t>
            </w:r>
          </w:p>
        </w:tc>
        <w:tc>
          <w:tcPr>
            <w:tcW w:w="1170" w:type="dxa"/>
          </w:tcPr>
          <w:p w14:paraId="186C46FA" w14:textId="1E2C6E3B"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-0.13</w:t>
            </w:r>
            <w:r w:rsidR="00A92AE1">
              <w:rPr>
                <w:rFonts w:ascii="Arial" w:eastAsia="Arial" w:hAnsi="Arial" w:cs="Arial"/>
                <w:szCs w:val="23"/>
              </w:rPr>
              <w:t>V</w:t>
            </w:r>
          </w:p>
        </w:tc>
        <w:tc>
          <w:tcPr>
            <w:tcW w:w="1260" w:type="dxa"/>
          </w:tcPr>
          <w:p w14:paraId="62362BF9" w14:textId="0ED4909F"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3.65V</w:t>
            </w:r>
          </w:p>
        </w:tc>
        <w:tc>
          <w:tcPr>
            <w:tcW w:w="1260" w:type="dxa"/>
          </w:tcPr>
          <w:p w14:paraId="59452E68" w14:textId="3F9C233C"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w:t>
            </w:r>
          </w:p>
        </w:tc>
        <w:tc>
          <w:tcPr>
            <w:tcW w:w="1620" w:type="dxa"/>
          </w:tcPr>
          <w:p w14:paraId="677BB381" w14:textId="29A68006"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c>
          <w:tcPr>
            <w:tcW w:w="1804" w:type="dxa"/>
          </w:tcPr>
          <w:p w14:paraId="2AECBBE2" w14:textId="21772300"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r>
      <w:tr w:rsidR="5A8B130F" w:rsidRPr="00B90CD6" w14:paraId="0B930B81" w14:textId="77777777" w:rsidTr="00A92AE1">
        <w:trPr>
          <w:trHeight w:val="64"/>
        </w:trPr>
        <w:tc>
          <w:tcPr>
            <w:cnfStyle w:val="001000000000" w:firstRow="0" w:lastRow="0" w:firstColumn="1" w:lastColumn="0" w:oddVBand="0" w:evenVBand="0" w:oddHBand="0" w:evenHBand="0" w:firstRowFirstColumn="0" w:firstRowLastColumn="0" w:lastRowFirstColumn="0" w:lastRowLastColumn="0"/>
            <w:tcW w:w="895" w:type="dxa"/>
          </w:tcPr>
          <w:p w14:paraId="7A50EE81" w14:textId="051F7150" w:rsidR="5A8B130F" w:rsidRPr="00A92AE1" w:rsidRDefault="5A8B130F" w:rsidP="00B90CD6">
            <w:pPr>
              <w:spacing w:line="276" w:lineRule="auto"/>
              <w:jc w:val="center"/>
              <w:rPr>
                <w:rFonts w:ascii="Arial" w:eastAsia="Arial" w:hAnsi="Arial" w:cs="Arial"/>
                <w:szCs w:val="23"/>
              </w:rPr>
            </w:pPr>
            <w:r w:rsidRPr="00A92AE1">
              <w:rPr>
                <w:rFonts w:ascii="Arial" w:eastAsia="Arial" w:hAnsi="Arial" w:cs="Arial"/>
                <w:szCs w:val="23"/>
              </w:rPr>
              <w:t>1L</w:t>
            </w:r>
          </w:p>
        </w:tc>
        <w:tc>
          <w:tcPr>
            <w:tcW w:w="1350" w:type="dxa"/>
          </w:tcPr>
          <w:p w14:paraId="568BF0BF" w14:textId="72CDD196"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w:t>
            </w:r>
          </w:p>
        </w:tc>
        <w:tc>
          <w:tcPr>
            <w:tcW w:w="1170" w:type="dxa"/>
          </w:tcPr>
          <w:p w14:paraId="6681B7A4" w14:textId="298DA15B"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-0.13</w:t>
            </w:r>
            <w:r w:rsidR="00A92AE1">
              <w:rPr>
                <w:rFonts w:ascii="Arial" w:eastAsia="Arial" w:hAnsi="Arial" w:cs="Arial"/>
                <w:szCs w:val="23"/>
              </w:rPr>
              <w:t>V</w:t>
            </w:r>
          </w:p>
        </w:tc>
        <w:tc>
          <w:tcPr>
            <w:tcW w:w="1260" w:type="dxa"/>
          </w:tcPr>
          <w:p w14:paraId="6EEB9483" w14:textId="03B4BCA8"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3.65V</w:t>
            </w:r>
          </w:p>
        </w:tc>
        <w:tc>
          <w:tcPr>
            <w:tcW w:w="1260" w:type="dxa"/>
          </w:tcPr>
          <w:p w14:paraId="4F7FEAC8" w14:textId="566CA7F8"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w:t>
            </w:r>
          </w:p>
        </w:tc>
        <w:tc>
          <w:tcPr>
            <w:tcW w:w="1620" w:type="dxa"/>
          </w:tcPr>
          <w:p w14:paraId="772BB40D" w14:textId="3FEB3A57"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c>
          <w:tcPr>
            <w:tcW w:w="1804" w:type="dxa"/>
          </w:tcPr>
          <w:p w14:paraId="189A464D" w14:textId="2B0E5A4E"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r>
      <w:tr w:rsidR="5A8B130F" w:rsidRPr="00B90CD6" w14:paraId="297D98C3" w14:textId="77777777" w:rsidTr="00A92AE1">
        <w:trPr>
          <w:trHeight w:val="64"/>
        </w:trPr>
        <w:tc>
          <w:tcPr>
            <w:cnfStyle w:val="001000000000" w:firstRow="0" w:lastRow="0" w:firstColumn="1" w:lastColumn="0" w:oddVBand="0" w:evenVBand="0" w:oddHBand="0" w:evenHBand="0" w:firstRowFirstColumn="0" w:firstRowLastColumn="0" w:lastRowFirstColumn="0" w:lastRowLastColumn="0"/>
            <w:tcW w:w="895" w:type="dxa"/>
          </w:tcPr>
          <w:p w14:paraId="77FA16B4" w14:textId="2CF9774E" w:rsidR="5A8B130F" w:rsidRPr="00A92AE1" w:rsidRDefault="5A8B130F" w:rsidP="00B90CD6">
            <w:pPr>
              <w:spacing w:line="276" w:lineRule="auto"/>
              <w:jc w:val="center"/>
              <w:rPr>
                <w:rFonts w:ascii="Arial" w:eastAsia="Arial" w:hAnsi="Arial" w:cs="Arial"/>
                <w:szCs w:val="23"/>
              </w:rPr>
            </w:pPr>
            <w:r w:rsidRPr="00A92AE1">
              <w:rPr>
                <w:rFonts w:ascii="Arial" w:eastAsia="Arial" w:hAnsi="Arial" w:cs="Arial"/>
                <w:szCs w:val="23"/>
              </w:rPr>
              <w:t>2H</w:t>
            </w:r>
          </w:p>
        </w:tc>
        <w:tc>
          <w:tcPr>
            <w:tcW w:w="1350" w:type="dxa"/>
          </w:tcPr>
          <w:p w14:paraId="6307CD17" w14:textId="1D4E7E0D"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w:t>
            </w:r>
          </w:p>
        </w:tc>
        <w:tc>
          <w:tcPr>
            <w:tcW w:w="1170" w:type="dxa"/>
          </w:tcPr>
          <w:p w14:paraId="2CDCECE1" w14:textId="19D54C15"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-0.13</w:t>
            </w:r>
            <w:r w:rsidR="00A92AE1">
              <w:rPr>
                <w:rFonts w:ascii="Arial" w:eastAsia="Arial" w:hAnsi="Arial" w:cs="Arial"/>
                <w:szCs w:val="23"/>
              </w:rPr>
              <w:t>V</w:t>
            </w:r>
          </w:p>
        </w:tc>
        <w:tc>
          <w:tcPr>
            <w:tcW w:w="1260" w:type="dxa"/>
          </w:tcPr>
          <w:p w14:paraId="4584E8DD" w14:textId="424C4262"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3.65V</w:t>
            </w:r>
          </w:p>
        </w:tc>
        <w:tc>
          <w:tcPr>
            <w:tcW w:w="1260" w:type="dxa"/>
          </w:tcPr>
          <w:p w14:paraId="243E5274" w14:textId="0DFD6538"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120</w:t>
            </w:r>
          </w:p>
        </w:tc>
        <w:tc>
          <w:tcPr>
            <w:tcW w:w="1620" w:type="dxa"/>
          </w:tcPr>
          <w:p w14:paraId="33B39E1D" w14:textId="0330CB20"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c>
          <w:tcPr>
            <w:tcW w:w="1804" w:type="dxa"/>
          </w:tcPr>
          <w:p w14:paraId="7CF7750A" w14:textId="46A10E1A"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r>
      <w:tr w:rsidR="5A8B130F" w:rsidRPr="00B90CD6" w14:paraId="39467337" w14:textId="77777777" w:rsidTr="00A92AE1">
        <w:trPr>
          <w:trHeight w:val="64"/>
        </w:trPr>
        <w:tc>
          <w:tcPr>
            <w:cnfStyle w:val="001000000000" w:firstRow="0" w:lastRow="0" w:firstColumn="1" w:lastColumn="0" w:oddVBand="0" w:evenVBand="0" w:oddHBand="0" w:evenHBand="0" w:firstRowFirstColumn="0" w:firstRowLastColumn="0" w:lastRowFirstColumn="0" w:lastRowLastColumn="0"/>
            <w:tcW w:w="895" w:type="dxa"/>
          </w:tcPr>
          <w:p w14:paraId="7185BA16" w14:textId="732B06D9" w:rsidR="5A8B130F" w:rsidRPr="00A92AE1" w:rsidRDefault="5A8B130F" w:rsidP="00B90CD6">
            <w:pPr>
              <w:spacing w:line="276" w:lineRule="auto"/>
              <w:jc w:val="center"/>
              <w:rPr>
                <w:rFonts w:ascii="Arial" w:eastAsia="Arial" w:hAnsi="Arial" w:cs="Arial"/>
                <w:szCs w:val="23"/>
              </w:rPr>
            </w:pPr>
            <w:r w:rsidRPr="00A92AE1">
              <w:rPr>
                <w:rFonts w:ascii="Arial" w:eastAsia="Arial" w:hAnsi="Arial" w:cs="Arial"/>
                <w:szCs w:val="23"/>
              </w:rPr>
              <w:t>2L</w:t>
            </w:r>
          </w:p>
        </w:tc>
        <w:tc>
          <w:tcPr>
            <w:tcW w:w="1350" w:type="dxa"/>
          </w:tcPr>
          <w:p w14:paraId="7236ED94" w14:textId="021FC0D8"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w:t>
            </w:r>
          </w:p>
        </w:tc>
        <w:tc>
          <w:tcPr>
            <w:tcW w:w="1170" w:type="dxa"/>
          </w:tcPr>
          <w:p w14:paraId="2CD7ABAD" w14:textId="26D48178"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-0.13</w:t>
            </w:r>
            <w:r w:rsidR="00A92AE1">
              <w:rPr>
                <w:rFonts w:ascii="Arial" w:eastAsia="Arial" w:hAnsi="Arial" w:cs="Arial"/>
                <w:szCs w:val="23"/>
              </w:rPr>
              <w:t>V</w:t>
            </w:r>
          </w:p>
        </w:tc>
        <w:tc>
          <w:tcPr>
            <w:tcW w:w="1260" w:type="dxa"/>
          </w:tcPr>
          <w:p w14:paraId="0259E4FB" w14:textId="4F97E99E"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3.65V</w:t>
            </w:r>
          </w:p>
        </w:tc>
        <w:tc>
          <w:tcPr>
            <w:tcW w:w="1260" w:type="dxa"/>
          </w:tcPr>
          <w:p w14:paraId="3B68E028" w14:textId="6ED63A37"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120</w:t>
            </w:r>
          </w:p>
        </w:tc>
        <w:tc>
          <w:tcPr>
            <w:tcW w:w="1620" w:type="dxa"/>
          </w:tcPr>
          <w:p w14:paraId="4AC65906" w14:textId="0B8ABB29"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c>
          <w:tcPr>
            <w:tcW w:w="1804" w:type="dxa"/>
          </w:tcPr>
          <w:p w14:paraId="64E049D4" w14:textId="7220DECA"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r>
      <w:tr w:rsidR="5A8B130F" w:rsidRPr="00B90CD6" w14:paraId="0FFECA40" w14:textId="77777777" w:rsidTr="00A92AE1">
        <w:trPr>
          <w:trHeight w:val="64"/>
        </w:trPr>
        <w:tc>
          <w:tcPr>
            <w:cnfStyle w:val="001000000000" w:firstRow="0" w:lastRow="0" w:firstColumn="1" w:lastColumn="0" w:oddVBand="0" w:evenVBand="0" w:oddHBand="0" w:evenHBand="0" w:firstRowFirstColumn="0" w:firstRowLastColumn="0" w:lastRowFirstColumn="0" w:lastRowLastColumn="0"/>
            <w:tcW w:w="895" w:type="dxa"/>
          </w:tcPr>
          <w:p w14:paraId="6FAC3A4B" w14:textId="7BE0FA18" w:rsidR="5A8B130F" w:rsidRPr="00A92AE1" w:rsidRDefault="5A8B130F" w:rsidP="00B90CD6">
            <w:pPr>
              <w:spacing w:line="276" w:lineRule="auto"/>
              <w:jc w:val="center"/>
              <w:rPr>
                <w:rFonts w:ascii="Arial" w:eastAsia="Arial" w:hAnsi="Arial" w:cs="Arial"/>
                <w:szCs w:val="23"/>
              </w:rPr>
            </w:pPr>
            <w:r w:rsidRPr="00A92AE1">
              <w:rPr>
                <w:rFonts w:ascii="Arial" w:eastAsia="Arial" w:hAnsi="Arial" w:cs="Arial"/>
                <w:szCs w:val="23"/>
              </w:rPr>
              <w:t>3H</w:t>
            </w:r>
          </w:p>
        </w:tc>
        <w:tc>
          <w:tcPr>
            <w:tcW w:w="1350" w:type="dxa"/>
          </w:tcPr>
          <w:p w14:paraId="35EA4425" w14:textId="0611D268"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w:t>
            </w:r>
          </w:p>
        </w:tc>
        <w:tc>
          <w:tcPr>
            <w:tcW w:w="1170" w:type="dxa"/>
          </w:tcPr>
          <w:p w14:paraId="7E5A03FF" w14:textId="4177A924"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-0.13</w:t>
            </w:r>
            <w:r w:rsidR="00A92AE1">
              <w:rPr>
                <w:rFonts w:ascii="Arial" w:eastAsia="Arial" w:hAnsi="Arial" w:cs="Arial"/>
                <w:szCs w:val="23"/>
              </w:rPr>
              <w:t>V</w:t>
            </w:r>
          </w:p>
        </w:tc>
        <w:tc>
          <w:tcPr>
            <w:tcW w:w="1260" w:type="dxa"/>
          </w:tcPr>
          <w:p w14:paraId="32106EF9" w14:textId="53AF4FB8"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3.65V</w:t>
            </w:r>
          </w:p>
        </w:tc>
        <w:tc>
          <w:tcPr>
            <w:tcW w:w="1260" w:type="dxa"/>
          </w:tcPr>
          <w:p w14:paraId="6C0714ED" w14:textId="536ED420"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240</w:t>
            </w:r>
          </w:p>
        </w:tc>
        <w:tc>
          <w:tcPr>
            <w:tcW w:w="1620" w:type="dxa"/>
          </w:tcPr>
          <w:p w14:paraId="1C7B8145" w14:textId="76C9CC01"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c>
          <w:tcPr>
            <w:tcW w:w="1804" w:type="dxa"/>
          </w:tcPr>
          <w:p w14:paraId="112017F7" w14:textId="5E5653D2"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r>
      <w:tr w:rsidR="5A8B130F" w:rsidRPr="00B90CD6" w14:paraId="38F5561D" w14:textId="77777777" w:rsidTr="00A92AE1">
        <w:trPr>
          <w:trHeight w:val="64"/>
        </w:trPr>
        <w:tc>
          <w:tcPr>
            <w:cnfStyle w:val="001000000000" w:firstRow="0" w:lastRow="0" w:firstColumn="1" w:lastColumn="0" w:oddVBand="0" w:evenVBand="0" w:oddHBand="0" w:evenHBand="0" w:firstRowFirstColumn="0" w:firstRowLastColumn="0" w:lastRowFirstColumn="0" w:lastRowLastColumn="0"/>
            <w:tcW w:w="895" w:type="dxa"/>
          </w:tcPr>
          <w:p w14:paraId="4244151D" w14:textId="0207779E" w:rsidR="5A8B130F" w:rsidRPr="00A92AE1" w:rsidRDefault="5A8B130F" w:rsidP="00B90CD6">
            <w:pPr>
              <w:spacing w:line="276" w:lineRule="auto"/>
              <w:jc w:val="center"/>
              <w:rPr>
                <w:rFonts w:ascii="Arial" w:eastAsia="Arial" w:hAnsi="Arial" w:cs="Arial"/>
                <w:szCs w:val="23"/>
              </w:rPr>
            </w:pPr>
            <w:r w:rsidRPr="00A92AE1">
              <w:rPr>
                <w:rFonts w:ascii="Arial" w:eastAsia="Arial" w:hAnsi="Arial" w:cs="Arial"/>
                <w:szCs w:val="23"/>
              </w:rPr>
              <w:t>3L</w:t>
            </w:r>
          </w:p>
        </w:tc>
        <w:tc>
          <w:tcPr>
            <w:tcW w:w="1350" w:type="dxa"/>
          </w:tcPr>
          <w:p w14:paraId="208ECD7E" w14:textId="5FECAE83"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1</w:t>
            </w:r>
          </w:p>
        </w:tc>
        <w:tc>
          <w:tcPr>
            <w:tcW w:w="1170" w:type="dxa"/>
          </w:tcPr>
          <w:p w14:paraId="5AC2C8E9" w14:textId="26A0AE09"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-0.13</w:t>
            </w:r>
            <w:r w:rsidR="00A92AE1">
              <w:rPr>
                <w:rFonts w:ascii="Arial" w:eastAsia="Arial" w:hAnsi="Arial" w:cs="Arial"/>
                <w:szCs w:val="23"/>
              </w:rPr>
              <w:t>V</w:t>
            </w:r>
          </w:p>
        </w:tc>
        <w:tc>
          <w:tcPr>
            <w:tcW w:w="1260" w:type="dxa"/>
          </w:tcPr>
          <w:p w14:paraId="39FE318C" w14:textId="4C16816F"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3.65V</w:t>
            </w:r>
          </w:p>
        </w:tc>
        <w:tc>
          <w:tcPr>
            <w:tcW w:w="1260" w:type="dxa"/>
          </w:tcPr>
          <w:p w14:paraId="26059C90" w14:textId="20DDE34B"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240</w:t>
            </w:r>
          </w:p>
        </w:tc>
        <w:tc>
          <w:tcPr>
            <w:tcW w:w="1620" w:type="dxa"/>
          </w:tcPr>
          <w:p w14:paraId="7491470C" w14:textId="1B319E05" w:rsidR="5A8B130F" w:rsidRPr="00A92AE1" w:rsidRDefault="5A8B130F"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c>
          <w:tcPr>
            <w:tcW w:w="1804" w:type="dxa"/>
          </w:tcPr>
          <w:p w14:paraId="7FA7875A" w14:textId="6F53B645" w:rsidR="5A8B130F" w:rsidRPr="00A92AE1" w:rsidRDefault="5A8B130F" w:rsidP="00B90CD6">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Cs w:val="23"/>
              </w:rPr>
            </w:pPr>
            <w:r w:rsidRPr="00A92AE1">
              <w:rPr>
                <w:rFonts w:ascii="Arial" w:eastAsia="Arial" w:hAnsi="Arial" w:cs="Arial"/>
                <w:szCs w:val="23"/>
              </w:rPr>
              <w:t>TRUE</w:t>
            </w:r>
          </w:p>
        </w:tc>
      </w:tr>
    </w:tbl>
    <w:p w14:paraId="0A05899F" w14:textId="52798157" w:rsidR="2C8E5320" w:rsidRPr="00B90CD6" w:rsidRDefault="003571FD" w:rsidP="00B90CD6">
      <w:pPr>
        <w:pStyle w:val="Caption"/>
        <w:framePr w:w="6060" w:h="391" w:hRule="exact" w:wrap="around" w:x="4134" w:y="106"/>
        <w:spacing w:line="276" w:lineRule="auto"/>
        <w:rPr>
          <w:rFonts w:ascii="Arial" w:hAnsi="Arial" w:cs="Arial"/>
          <w:b w:val="0"/>
          <w:i/>
        </w:rPr>
      </w:pPr>
      <w:bookmarkStart w:id="70" w:name="_Toc196770576"/>
      <w:r w:rsidRPr="00B90CD6">
        <w:rPr>
          <w:rFonts w:ascii="Arial" w:hAnsi="Arial" w:cs="Arial"/>
          <w:b w:val="0"/>
          <w:i/>
        </w:rPr>
        <w:t xml:space="preserve">Figure </w:t>
      </w:r>
      <w:r w:rsidRPr="00B90CD6">
        <w:rPr>
          <w:rFonts w:ascii="Arial" w:hAnsi="Arial" w:cs="Arial"/>
          <w:b w:val="0"/>
          <w:i/>
        </w:rPr>
        <w:fldChar w:fldCharType="begin"/>
      </w:r>
      <w:r w:rsidRPr="00B90CD6">
        <w:rPr>
          <w:rFonts w:ascii="Arial" w:hAnsi="Arial" w:cs="Arial"/>
          <w:b w:val="0"/>
          <w:i/>
        </w:rPr>
        <w:instrText xml:space="preserve"> SEQ Figure \* ARABIC </w:instrText>
      </w:r>
      <w:r w:rsidRPr="00B90CD6">
        <w:rPr>
          <w:rFonts w:ascii="Arial" w:hAnsi="Arial" w:cs="Arial"/>
          <w:b w:val="0"/>
          <w:i/>
        </w:rPr>
        <w:fldChar w:fldCharType="separate"/>
      </w:r>
      <w:r w:rsidR="005A75FE">
        <w:rPr>
          <w:rFonts w:ascii="Arial" w:hAnsi="Arial" w:cs="Arial"/>
          <w:b w:val="0"/>
          <w:i/>
          <w:noProof/>
        </w:rPr>
        <w:t>22</w:t>
      </w:r>
      <w:r w:rsidRPr="00B90CD6">
        <w:rPr>
          <w:rFonts w:ascii="Arial" w:hAnsi="Arial" w:cs="Arial"/>
          <w:b w:val="0"/>
          <w:i/>
        </w:rPr>
        <w:fldChar w:fldCharType="end"/>
      </w:r>
      <w:r w:rsidRPr="00B90CD6">
        <w:rPr>
          <w:rFonts w:ascii="Arial" w:hAnsi="Arial" w:cs="Arial"/>
          <w:b w:val="0"/>
          <w:i/>
        </w:rPr>
        <w:t>:</w:t>
      </w:r>
      <w:r w:rsidR="2C8E5320" w:rsidRPr="00B90CD6">
        <w:rPr>
          <w:rFonts w:ascii="Arial" w:hAnsi="Arial" w:cs="Arial"/>
          <w:b w:val="0"/>
          <w:i/>
        </w:rPr>
        <w:t xml:space="preserve"> </w:t>
      </w:r>
      <w:r w:rsidR="25858371" w:rsidRPr="00B90CD6">
        <w:rPr>
          <w:rFonts w:ascii="Arial" w:hAnsi="Arial" w:cs="Arial"/>
          <w:b w:val="0"/>
          <w:i/>
        </w:rPr>
        <w:t>Knob</w:t>
      </w:r>
      <w:r w:rsidR="0F10EB03" w:rsidRPr="00B90CD6">
        <w:rPr>
          <w:rFonts w:ascii="Arial" w:hAnsi="Arial" w:cs="Arial"/>
          <w:b w:val="0"/>
          <w:i/>
        </w:rPr>
        <w:t xml:space="preserve"> </w:t>
      </w:r>
      <w:r w:rsidR="3040C98F" w:rsidRPr="00B90CD6">
        <w:rPr>
          <w:rFonts w:ascii="Arial" w:hAnsi="Arial" w:cs="Arial"/>
          <w:b w:val="0"/>
          <w:i/>
        </w:rPr>
        <w:t>effect on PWM signals</w:t>
      </w:r>
      <w:bookmarkEnd w:id="70"/>
    </w:p>
    <w:p w14:paraId="29683656" w14:textId="2D6D935D" w:rsidR="5A8B130F" w:rsidRPr="00B90CD6" w:rsidRDefault="5A8B130F" w:rsidP="00B90CD6">
      <w:pPr>
        <w:spacing w:line="276" w:lineRule="auto"/>
        <w:jc w:val="center"/>
        <w:rPr>
          <w:rFonts w:ascii="Arial" w:hAnsi="Arial" w:cs="Arial"/>
        </w:rPr>
      </w:pPr>
    </w:p>
    <w:p w14:paraId="7BA9E735" w14:textId="77777777" w:rsidR="003571FD" w:rsidRPr="00B90CD6" w:rsidRDefault="003571FD" w:rsidP="00A92AE1">
      <w:pPr>
        <w:spacing w:line="276" w:lineRule="auto"/>
        <w:rPr>
          <w:rFonts w:ascii="Arial" w:hAnsi="Arial" w:cs="Arial"/>
        </w:rPr>
      </w:pPr>
    </w:p>
    <w:p w14:paraId="5FF276EB" w14:textId="088DDD68" w:rsidR="00242A19" w:rsidRPr="00B90CD6" w:rsidRDefault="00242A19" w:rsidP="00B90CD6">
      <w:pPr>
        <w:pStyle w:val="Heading2"/>
        <w:spacing w:before="0" w:after="0" w:line="276" w:lineRule="auto"/>
        <w:rPr>
          <w:rFonts w:ascii="Arial" w:hAnsi="Arial"/>
        </w:rPr>
      </w:pPr>
      <w:bookmarkStart w:id="71" w:name="_Toc196770621"/>
      <w:r w:rsidRPr="00B90CD6">
        <w:rPr>
          <w:rFonts w:ascii="Arial" w:hAnsi="Arial"/>
        </w:rPr>
        <w:t>Subsystem Conclusion</w:t>
      </w:r>
      <w:bookmarkEnd w:id="71"/>
    </w:p>
    <w:p w14:paraId="7EDB52D7" w14:textId="32FA3312" w:rsidR="00242A19" w:rsidRPr="00B90CD6" w:rsidRDefault="00242A19" w:rsidP="00B90CD6">
      <w:pPr>
        <w:spacing w:line="276" w:lineRule="auto"/>
        <w:rPr>
          <w:rFonts w:ascii="Arial" w:hAnsi="Arial" w:cs="Arial"/>
        </w:rPr>
      </w:pPr>
    </w:p>
    <w:p w14:paraId="0316C4C2" w14:textId="755C563A" w:rsidR="00E64662" w:rsidRPr="00A92AE1" w:rsidRDefault="000C51F6" w:rsidP="00A92AE1">
      <w:pPr>
        <w:spacing w:line="276" w:lineRule="auto"/>
        <w:rPr>
          <w:rFonts w:ascii="Arial" w:hAnsi="Arial" w:cs="Arial"/>
        </w:rPr>
      </w:pPr>
      <w:r w:rsidRPr="00B90CD6">
        <w:rPr>
          <w:rFonts w:ascii="Arial" w:hAnsi="Arial" w:cs="Arial"/>
        </w:rPr>
        <w:t xml:space="preserve">Overall this subsystem </w:t>
      </w:r>
      <w:r w:rsidR="00CB29C2" w:rsidRPr="00B90CD6">
        <w:rPr>
          <w:rFonts w:ascii="Arial" w:hAnsi="Arial" w:cs="Arial"/>
        </w:rPr>
        <w:t xml:space="preserve">functioned properly up until the end. The 15V AC/DC converter brick stopped working after a few </w:t>
      </w:r>
      <w:r w:rsidR="00E74209" w:rsidRPr="00B90CD6">
        <w:rPr>
          <w:rFonts w:ascii="Arial" w:hAnsi="Arial" w:cs="Arial"/>
        </w:rPr>
        <w:t xml:space="preserve">full system tests at the end of the semester. </w:t>
      </w:r>
      <w:r w:rsidR="002866EB" w:rsidRPr="00B90CD6">
        <w:rPr>
          <w:rFonts w:ascii="Arial" w:hAnsi="Arial" w:cs="Arial"/>
        </w:rPr>
        <w:t xml:space="preserve">The diagnostic feedback was also unable to be coded </w:t>
      </w:r>
      <w:r w:rsidR="00923A88" w:rsidRPr="00B90CD6">
        <w:rPr>
          <w:rFonts w:ascii="Arial" w:hAnsi="Arial" w:cs="Arial"/>
        </w:rPr>
        <w:t xml:space="preserve">using the </w:t>
      </w:r>
      <w:r w:rsidR="00C00A2B" w:rsidRPr="00B90CD6">
        <w:rPr>
          <w:rFonts w:ascii="Arial" w:hAnsi="Arial" w:cs="Arial"/>
        </w:rPr>
        <w:t xml:space="preserve">TTL-232R-RPi debug cable and MPLAB. </w:t>
      </w:r>
      <w:r w:rsidR="00406B91" w:rsidRPr="00B90CD6">
        <w:rPr>
          <w:rFonts w:ascii="Arial" w:hAnsi="Arial" w:cs="Arial"/>
        </w:rPr>
        <w:t>The rest of the functionalities of the MCU</w:t>
      </w:r>
      <w:r w:rsidR="00BB0E3D" w:rsidRPr="00B90CD6">
        <w:rPr>
          <w:rFonts w:ascii="Arial" w:hAnsi="Arial" w:cs="Arial"/>
        </w:rPr>
        <w:t xml:space="preserve"> </w:t>
      </w:r>
      <w:r w:rsidR="0002631D" w:rsidRPr="00B90CD6">
        <w:rPr>
          <w:rFonts w:ascii="Arial" w:hAnsi="Arial" w:cs="Arial"/>
        </w:rPr>
        <w:t xml:space="preserve">worked </w:t>
      </w:r>
      <w:r w:rsidR="001F2242" w:rsidRPr="00B90CD6">
        <w:rPr>
          <w:rFonts w:ascii="Arial" w:hAnsi="Arial" w:cs="Arial"/>
        </w:rPr>
        <w:t>without fail.</w:t>
      </w:r>
      <w:r w:rsidR="0002631D" w:rsidRPr="00B90CD6">
        <w:rPr>
          <w:rFonts w:ascii="Arial" w:hAnsi="Arial" w:cs="Arial"/>
        </w:rPr>
        <w:t xml:space="preserve"> </w:t>
      </w:r>
      <w:r w:rsidR="000160FE" w:rsidRPr="00B90CD6">
        <w:rPr>
          <w:rFonts w:ascii="Arial" w:hAnsi="Arial" w:cs="Arial"/>
        </w:rPr>
        <w:t xml:space="preserve">After switching from the faulty Pickit4 to the newer Pickit5, the code was </w:t>
      </w:r>
      <w:r w:rsidR="00386BF5" w:rsidRPr="00B90CD6">
        <w:rPr>
          <w:rFonts w:ascii="Arial" w:hAnsi="Arial" w:cs="Arial"/>
        </w:rPr>
        <w:t xml:space="preserve">easily </w:t>
      </w:r>
      <w:r w:rsidR="000160FE" w:rsidRPr="00B90CD6">
        <w:rPr>
          <w:rFonts w:ascii="Arial" w:hAnsi="Arial" w:cs="Arial"/>
        </w:rPr>
        <w:t>able to be flashed</w:t>
      </w:r>
      <w:r w:rsidR="00386BF5" w:rsidRPr="00B90CD6">
        <w:rPr>
          <w:rFonts w:ascii="Arial" w:hAnsi="Arial" w:cs="Arial"/>
        </w:rPr>
        <w:t xml:space="preserve"> onto the</w:t>
      </w:r>
      <w:r w:rsidR="000160FE" w:rsidRPr="00B90CD6">
        <w:rPr>
          <w:rFonts w:ascii="Arial" w:hAnsi="Arial" w:cs="Arial"/>
        </w:rPr>
        <w:t xml:space="preserve"> </w:t>
      </w:r>
      <w:r w:rsidR="00670259" w:rsidRPr="00B90CD6">
        <w:rPr>
          <w:rFonts w:ascii="Arial" w:hAnsi="Arial" w:cs="Arial"/>
        </w:rPr>
        <w:t>MCU</w:t>
      </w:r>
      <w:r w:rsidR="00155C88" w:rsidRPr="00B90CD6">
        <w:rPr>
          <w:rFonts w:ascii="Arial" w:hAnsi="Arial" w:cs="Arial"/>
        </w:rPr>
        <w:t>. It</w:t>
      </w:r>
      <w:r w:rsidR="00670259" w:rsidRPr="00B90CD6">
        <w:rPr>
          <w:rFonts w:ascii="Arial" w:hAnsi="Arial" w:cs="Arial"/>
        </w:rPr>
        <w:t xml:space="preserve"> was able to output the proper PWMs for the motor to run and was also able to control the speed using the knob. The start/stop button worked as well </w:t>
      </w:r>
      <w:r w:rsidR="00826F8F" w:rsidRPr="00B90CD6">
        <w:rPr>
          <w:rFonts w:ascii="Arial" w:hAnsi="Arial" w:cs="Arial"/>
        </w:rPr>
        <w:t xml:space="preserve">and the blue LED </w:t>
      </w:r>
      <w:r w:rsidR="007B3E1E" w:rsidRPr="00B90CD6">
        <w:rPr>
          <w:rFonts w:ascii="Arial" w:hAnsi="Arial" w:cs="Arial"/>
        </w:rPr>
        <w:t xml:space="preserve">was turned on when the </w:t>
      </w:r>
      <w:r w:rsidR="00396010" w:rsidRPr="00B90CD6">
        <w:rPr>
          <w:rFonts w:ascii="Arial" w:hAnsi="Arial" w:cs="Arial"/>
        </w:rPr>
        <w:t xml:space="preserve">button was pressed on. Although the LEDs caused a few hiccups along the way, a compromise was made and the through-hole LEDs functioned as needed. The </w:t>
      </w:r>
      <w:r w:rsidR="00E27C18" w:rsidRPr="00B90CD6">
        <w:rPr>
          <w:rFonts w:ascii="Arial" w:hAnsi="Arial" w:cs="Arial"/>
        </w:rPr>
        <w:t>red system power LED lit up when the board received the proper amount of voltage.</w:t>
      </w:r>
      <w:r w:rsidR="00C43BE4" w:rsidRPr="00B90CD6">
        <w:rPr>
          <w:rFonts w:ascii="Arial" w:hAnsi="Arial" w:cs="Arial"/>
        </w:rPr>
        <w:t xml:space="preserve"> </w:t>
      </w:r>
      <w:r w:rsidR="00867577" w:rsidRPr="00B90CD6">
        <w:rPr>
          <w:rFonts w:ascii="Arial" w:hAnsi="Arial" w:cs="Arial"/>
        </w:rPr>
        <w:t xml:space="preserve">With the 15V being injected to the </w:t>
      </w:r>
      <w:r w:rsidR="00867577" w:rsidRPr="4F55AB6A">
        <w:rPr>
          <w:rFonts w:ascii="Arial" w:hAnsi="Arial" w:cs="Arial"/>
        </w:rPr>
        <w:t>LM2595</w:t>
      </w:r>
      <w:r w:rsidR="421D2D8E" w:rsidRPr="4F55AB6A">
        <w:rPr>
          <w:rFonts w:ascii="Arial" w:hAnsi="Arial" w:cs="Arial"/>
        </w:rPr>
        <w:t>s</w:t>
      </w:r>
      <w:r w:rsidR="00867577" w:rsidRPr="00B90CD6">
        <w:rPr>
          <w:rFonts w:ascii="Arial" w:hAnsi="Arial" w:cs="Arial"/>
        </w:rPr>
        <w:t>-3.</w:t>
      </w:r>
      <w:r w:rsidR="00867577" w:rsidRPr="4F55AB6A">
        <w:rPr>
          <w:rFonts w:ascii="Arial" w:hAnsi="Arial" w:cs="Arial"/>
        </w:rPr>
        <w:t>3</w:t>
      </w:r>
      <w:r w:rsidR="00867577" w:rsidRPr="00B90CD6">
        <w:rPr>
          <w:rFonts w:ascii="Arial" w:hAnsi="Arial" w:cs="Arial"/>
        </w:rPr>
        <w:t xml:space="preserve"> buck converter </w:t>
      </w:r>
      <w:r w:rsidR="00126606" w:rsidRPr="00B90CD6">
        <w:rPr>
          <w:rFonts w:ascii="Arial" w:hAnsi="Arial" w:cs="Arial"/>
        </w:rPr>
        <w:t xml:space="preserve">to bypass the broken 15V AC/DC converter, the </w:t>
      </w:r>
      <w:r w:rsidR="008C7F52" w:rsidRPr="00B90CD6">
        <w:rPr>
          <w:rFonts w:ascii="Arial" w:hAnsi="Arial" w:cs="Arial"/>
        </w:rPr>
        <w:t xml:space="preserve">full </w:t>
      </w:r>
      <w:r w:rsidR="00AC7D69" w:rsidRPr="00B90CD6">
        <w:rPr>
          <w:rFonts w:ascii="Arial" w:hAnsi="Arial" w:cs="Arial"/>
        </w:rPr>
        <w:t xml:space="preserve">system was able to </w:t>
      </w:r>
      <w:r w:rsidR="008C7F52" w:rsidRPr="00B90CD6">
        <w:rPr>
          <w:rFonts w:ascii="Arial" w:hAnsi="Arial" w:cs="Arial"/>
        </w:rPr>
        <w:t>obtain the needed 3.3V and 15V from th</w:t>
      </w:r>
      <w:r w:rsidR="00C94385" w:rsidRPr="00B90CD6">
        <w:rPr>
          <w:rFonts w:ascii="Arial" w:hAnsi="Arial" w:cs="Arial"/>
        </w:rPr>
        <w:t>is subsystem’s</w:t>
      </w:r>
      <w:r w:rsidR="00710889" w:rsidRPr="00B90CD6">
        <w:rPr>
          <w:rFonts w:ascii="Arial" w:hAnsi="Arial" w:cs="Arial"/>
        </w:rPr>
        <w:t xml:space="preserve"> PCB board.</w:t>
      </w:r>
      <w:r w:rsidR="00C94385" w:rsidRPr="00B90CD6">
        <w:rPr>
          <w:rFonts w:ascii="Arial" w:hAnsi="Arial" w:cs="Arial"/>
        </w:rPr>
        <w:t xml:space="preserve"> The MCU </w:t>
      </w:r>
      <w:r w:rsidR="003E276C" w:rsidRPr="00B90CD6">
        <w:rPr>
          <w:rFonts w:ascii="Arial" w:hAnsi="Arial" w:cs="Arial"/>
        </w:rPr>
        <w:t>received the proper voltage and a safe amperage level</w:t>
      </w:r>
      <w:r w:rsidR="0036236C" w:rsidRPr="00B90CD6">
        <w:rPr>
          <w:rFonts w:ascii="Arial" w:hAnsi="Arial" w:cs="Arial"/>
        </w:rPr>
        <w:t>;</w:t>
      </w:r>
      <w:r w:rsidR="003E276C" w:rsidRPr="00B90CD6">
        <w:rPr>
          <w:rFonts w:ascii="Arial" w:hAnsi="Arial" w:cs="Arial"/>
        </w:rPr>
        <w:t xml:space="preserve"> the </w:t>
      </w:r>
      <w:r w:rsidR="008F2AEF" w:rsidRPr="00B90CD6">
        <w:rPr>
          <w:rFonts w:ascii="Arial" w:hAnsi="Arial" w:cs="Arial"/>
        </w:rPr>
        <w:t>power board was able to receive</w:t>
      </w:r>
      <w:r w:rsidR="00C1760D" w:rsidRPr="00B90CD6">
        <w:rPr>
          <w:rFonts w:ascii="Arial" w:hAnsi="Arial" w:cs="Arial"/>
        </w:rPr>
        <w:t xml:space="preserve"> </w:t>
      </w:r>
      <w:r w:rsidR="0036236C" w:rsidRPr="00B90CD6">
        <w:rPr>
          <w:rFonts w:ascii="Arial" w:hAnsi="Arial" w:cs="Arial"/>
        </w:rPr>
        <w:t>the common</w:t>
      </w:r>
      <w:r w:rsidR="00C1760D" w:rsidRPr="00B90CD6">
        <w:rPr>
          <w:rFonts w:ascii="Arial" w:hAnsi="Arial" w:cs="Arial"/>
        </w:rPr>
        <w:t xml:space="preserve"> GND,</w:t>
      </w:r>
      <w:r w:rsidR="008F2AEF" w:rsidRPr="00B90CD6">
        <w:rPr>
          <w:rFonts w:ascii="Arial" w:hAnsi="Arial" w:cs="Arial"/>
        </w:rPr>
        <w:t xml:space="preserve"> </w:t>
      </w:r>
      <w:r w:rsidR="00C1760D" w:rsidRPr="00B90CD6">
        <w:rPr>
          <w:rFonts w:ascii="Arial" w:hAnsi="Arial" w:cs="Arial"/>
        </w:rPr>
        <w:t xml:space="preserve"> and</w:t>
      </w:r>
      <w:r w:rsidR="008F2AEF" w:rsidRPr="00B90CD6">
        <w:rPr>
          <w:rFonts w:ascii="Arial" w:hAnsi="Arial" w:cs="Arial"/>
        </w:rPr>
        <w:t xml:space="preserve"> the 15V and 3.3V </w:t>
      </w:r>
      <w:r w:rsidR="00C1760D" w:rsidRPr="00B90CD6">
        <w:rPr>
          <w:rFonts w:ascii="Arial" w:hAnsi="Arial" w:cs="Arial"/>
        </w:rPr>
        <w:t xml:space="preserve">needed </w:t>
      </w:r>
      <w:r w:rsidR="008F2AEF" w:rsidRPr="00B90CD6">
        <w:rPr>
          <w:rFonts w:ascii="Arial" w:hAnsi="Arial" w:cs="Arial"/>
        </w:rPr>
        <w:t xml:space="preserve">for isolation, and the </w:t>
      </w:r>
      <w:r w:rsidR="00B729DA" w:rsidRPr="00B90CD6">
        <w:rPr>
          <w:rFonts w:ascii="Arial" w:hAnsi="Arial" w:cs="Arial"/>
        </w:rPr>
        <w:t xml:space="preserve">optoelectronics board was able to </w:t>
      </w:r>
      <w:r w:rsidR="004871F8" w:rsidRPr="00B90CD6">
        <w:rPr>
          <w:rFonts w:ascii="Arial" w:hAnsi="Arial" w:cs="Arial"/>
        </w:rPr>
        <w:t>receive the PWMs, 3.3V</w:t>
      </w:r>
      <w:r w:rsidR="0036236C" w:rsidRPr="00B90CD6">
        <w:rPr>
          <w:rFonts w:ascii="Arial" w:hAnsi="Arial" w:cs="Arial"/>
        </w:rPr>
        <w:t>,</w:t>
      </w:r>
      <w:r w:rsidR="004B13A7" w:rsidRPr="00B90CD6">
        <w:rPr>
          <w:rFonts w:ascii="Arial" w:hAnsi="Arial" w:cs="Arial"/>
        </w:rPr>
        <w:t xml:space="preserve"> and </w:t>
      </w:r>
      <w:r w:rsidR="009A6450" w:rsidRPr="00B90CD6">
        <w:rPr>
          <w:rFonts w:ascii="Arial" w:hAnsi="Arial" w:cs="Arial"/>
        </w:rPr>
        <w:t>common GND from the board.</w:t>
      </w:r>
      <w:r w:rsidR="006E23E0" w:rsidRPr="00B90CD6">
        <w:rPr>
          <w:rFonts w:ascii="Arial" w:hAnsi="Arial" w:cs="Arial"/>
        </w:rPr>
        <w:t xml:space="preserve"> With this</w:t>
      </w:r>
      <w:r w:rsidR="0048654E" w:rsidRPr="00B90CD6">
        <w:rPr>
          <w:rFonts w:ascii="Arial" w:hAnsi="Arial" w:cs="Arial"/>
        </w:rPr>
        <w:t xml:space="preserve"> shortcut, the full system was able to function properly and </w:t>
      </w:r>
      <w:r w:rsidR="00627DA3" w:rsidRPr="00B90CD6">
        <w:rPr>
          <w:rFonts w:ascii="Arial" w:hAnsi="Arial" w:cs="Arial"/>
        </w:rPr>
        <w:t>the validation indicates the system should work under full power.</w:t>
      </w:r>
    </w:p>
    <w:p w14:paraId="1290628F" w14:textId="01CAE790" w:rsidR="00242A19" w:rsidRPr="00B90CD6" w:rsidRDefault="00242A19" w:rsidP="00B90CD6">
      <w:pPr>
        <w:pStyle w:val="Heading1"/>
        <w:spacing w:before="0" w:after="0"/>
        <w:rPr>
          <w:rFonts w:ascii="Arial" w:hAnsi="Arial"/>
        </w:rPr>
      </w:pPr>
      <w:bookmarkStart w:id="72" w:name="_Toc196770622"/>
      <w:r w:rsidRPr="00B90CD6">
        <w:rPr>
          <w:rFonts w:ascii="Arial" w:hAnsi="Arial"/>
        </w:rPr>
        <w:t>Power Subsystem</w:t>
      </w:r>
      <w:r w:rsidR="004F683B" w:rsidRPr="00B90CD6">
        <w:rPr>
          <w:rFonts w:ascii="Arial" w:hAnsi="Arial"/>
        </w:rPr>
        <w:t xml:space="preserve"> Report</w:t>
      </w:r>
      <w:bookmarkEnd w:id="72"/>
    </w:p>
    <w:p w14:paraId="6C82BE53" w14:textId="77777777" w:rsidR="0012731C" w:rsidRPr="00B90CD6" w:rsidRDefault="0012731C" w:rsidP="00B90CD6">
      <w:pPr>
        <w:spacing w:line="276" w:lineRule="auto"/>
        <w:rPr>
          <w:rFonts w:ascii="Arial" w:hAnsi="Arial" w:cs="Arial"/>
        </w:rPr>
      </w:pPr>
    </w:p>
    <w:p w14:paraId="08424010" w14:textId="1001050C" w:rsidR="00242A19" w:rsidRPr="00B90CD6" w:rsidRDefault="001E4AC9" w:rsidP="00B90CD6">
      <w:pPr>
        <w:pStyle w:val="Heading2"/>
        <w:spacing w:before="0" w:after="0" w:line="276" w:lineRule="auto"/>
        <w:rPr>
          <w:rFonts w:ascii="Arial" w:hAnsi="Arial"/>
        </w:rPr>
      </w:pPr>
      <w:bookmarkStart w:id="73" w:name="_Toc196770623"/>
      <w:r w:rsidRPr="00B90CD6">
        <w:rPr>
          <w:rFonts w:ascii="Arial" w:hAnsi="Arial"/>
        </w:rPr>
        <w:t>Subsystem Introduction</w:t>
      </w:r>
      <w:bookmarkEnd w:id="73"/>
    </w:p>
    <w:p w14:paraId="20B3AC90" w14:textId="77777777" w:rsidR="00241A37" w:rsidRPr="00B90CD6" w:rsidRDefault="00241A37" w:rsidP="00B90CD6">
      <w:pPr>
        <w:spacing w:line="276" w:lineRule="auto"/>
        <w:rPr>
          <w:rFonts w:ascii="Arial" w:hAnsi="Arial" w:cs="Arial"/>
        </w:rPr>
      </w:pPr>
    </w:p>
    <w:p w14:paraId="393334A2" w14:textId="41162DEB" w:rsidR="00241A37" w:rsidRDefault="00C72628" w:rsidP="00B90CD6">
      <w:pPr>
        <w:spacing w:line="276" w:lineRule="auto"/>
        <w:rPr>
          <w:rFonts w:ascii="Arial" w:hAnsi="Arial" w:cs="Arial"/>
        </w:rPr>
      </w:pPr>
      <w:r w:rsidRPr="00B90CD6">
        <w:rPr>
          <w:rFonts w:ascii="Arial" w:hAnsi="Arial" w:cs="Arial"/>
        </w:rPr>
        <w:t>The power subsystem of the VFD motor control</w:t>
      </w:r>
      <w:r w:rsidR="3E4C4F34" w:rsidRPr="00B90CD6">
        <w:rPr>
          <w:rFonts w:ascii="Arial" w:hAnsi="Arial" w:cs="Arial"/>
        </w:rPr>
        <w:t>ler</w:t>
      </w:r>
      <w:r w:rsidRPr="00B90CD6">
        <w:rPr>
          <w:rFonts w:ascii="Arial" w:hAnsi="Arial" w:cs="Arial"/>
        </w:rPr>
        <w:t xml:space="preserve"> is responsible for supplying power to both an AC induction motor and the entire system. It is designed to operate with </w:t>
      </w:r>
      <w:r w:rsidR="00A92AE1">
        <w:rPr>
          <w:rFonts w:ascii="Arial" w:hAnsi="Arial" w:cs="Arial"/>
        </w:rPr>
        <w:t>120</w:t>
      </w:r>
      <w:r w:rsidRPr="00B90CD6">
        <w:rPr>
          <w:rFonts w:ascii="Arial" w:hAnsi="Arial" w:cs="Arial"/>
        </w:rPr>
        <w:t xml:space="preserve"> V</w:t>
      </w:r>
      <w:r w:rsidR="00C04F8A" w:rsidRPr="00B90CD6">
        <w:rPr>
          <w:rFonts w:ascii="Arial" w:hAnsi="Arial" w:cs="Arial"/>
          <w:vertAlign w:val="subscript"/>
        </w:rPr>
        <w:t>AC</w:t>
      </w:r>
      <w:r w:rsidRPr="00B90CD6">
        <w:rPr>
          <w:rFonts w:ascii="Arial" w:hAnsi="Arial" w:cs="Arial"/>
        </w:rPr>
        <w:t xml:space="preserve"> three-phase power and has been tested to ensure safe and reliable performance. The following sections present an analysis of the subsystem's operation and validation.</w:t>
      </w:r>
    </w:p>
    <w:p w14:paraId="517043C1" w14:textId="77777777" w:rsidR="00B90CD6" w:rsidRPr="00B90CD6" w:rsidRDefault="00B90CD6" w:rsidP="00B90CD6">
      <w:pPr>
        <w:spacing w:line="276" w:lineRule="auto"/>
        <w:rPr>
          <w:rFonts w:ascii="Arial" w:hAnsi="Arial" w:cs="Arial"/>
        </w:rPr>
      </w:pPr>
    </w:p>
    <w:p w14:paraId="7BDD7AED" w14:textId="631E1BA5" w:rsidR="00242A19" w:rsidRPr="00B90CD6" w:rsidRDefault="21B30F1A" w:rsidP="00B90CD6">
      <w:pPr>
        <w:pStyle w:val="Heading2"/>
        <w:spacing w:before="0" w:after="0" w:line="276" w:lineRule="auto"/>
        <w:rPr>
          <w:rFonts w:ascii="Arial" w:hAnsi="Arial"/>
          <w:bCs/>
        </w:rPr>
      </w:pPr>
      <w:bookmarkStart w:id="74" w:name="_Toc196770624"/>
      <w:r w:rsidRPr="00B90CD6">
        <w:rPr>
          <w:rFonts w:ascii="Arial" w:hAnsi="Arial"/>
        </w:rPr>
        <w:t>Subsystem Validation</w:t>
      </w:r>
      <w:bookmarkEnd w:id="74"/>
    </w:p>
    <w:p w14:paraId="4AB62486" w14:textId="77777777" w:rsidR="00147A59" w:rsidRPr="00B90CD6" w:rsidRDefault="00147A59" w:rsidP="00B90CD6">
      <w:pPr>
        <w:spacing w:line="276" w:lineRule="auto"/>
        <w:rPr>
          <w:rFonts w:ascii="Arial" w:hAnsi="Arial" w:cs="Arial"/>
        </w:rPr>
      </w:pPr>
    </w:p>
    <w:p w14:paraId="7EAAF892" w14:textId="426336A0" w:rsidR="00241A37" w:rsidRPr="00B90CD6" w:rsidRDefault="00FE1345" w:rsidP="00B90CD6">
      <w:pPr>
        <w:pStyle w:val="Heading3"/>
        <w:spacing w:before="0" w:after="0" w:line="276" w:lineRule="auto"/>
        <w:rPr>
          <w:rFonts w:ascii="Arial" w:hAnsi="Arial"/>
        </w:rPr>
      </w:pPr>
      <w:bookmarkStart w:id="75" w:name="_Toc196770625"/>
      <w:r w:rsidRPr="00B90CD6">
        <w:rPr>
          <w:rFonts w:ascii="Arial" w:hAnsi="Arial"/>
        </w:rPr>
        <w:t>Rectifier</w:t>
      </w:r>
      <w:r w:rsidR="00C33065" w:rsidRPr="00B90CD6">
        <w:rPr>
          <w:rFonts w:ascii="Arial" w:hAnsi="Arial"/>
        </w:rPr>
        <w:t xml:space="preserve"> and DC Link</w:t>
      </w:r>
      <w:r w:rsidR="00147A59" w:rsidRPr="00B90CD6">
        <w:rPr>
          <w:rFonts w:ascii="Arial" w:hAnsi="Arial"/>
        </w:rPr>
        <w:t xml:space="preserve"> Validation</w:t>
      </w:r>
      <w:bookmarkEnd w:id="75"/>
      <w:r w:rsidR="00B518F6" w:rsidRPr="00B90CD6">
        <w:rPr>
          <w:rFonts w:ascii="Arial" w:hAnsi="Arial"/>
        </w:rPr>
        <w:t xml:space="preserve"> </w:t>
      </w:r>
    </w:p>
    <w:p w14:paraId="04D279D9" w14:textId="77777777" w:rsidR="00147A59" w:rsidRPr="00B90CD6" w:rsidRDefault="00147A59" w:rsidP="00B90CD6">
      <w:pPr>
        <w:spacing w:line="276" w:lineRule="auto"/>
        <w:rPr>
          <w:rFonts w:ascii="Arial" w:hAnsi="Arial" w:cs="Arial"/>
        </w:rPr>
      </w:pPr>
    </w:p>
    <w:p w14:paraId="33C0BFBA" w14:textId="064B29E4" w:rsidR="00AC01EF" w:rsidRPr="00B90CD6" w:rsidRDefault="00762D15" w:rsidP="00B90CD6">
      <w:pPr>
        <w:spacing w:line="276" w:lineRule="auto"/>
        <w:rPr>
          <w:rFonts w:ascii="Arial" w:hAnsi="Arial" w:cs="Arial"/>
        </w:rPr>
      </w:pPr>
      <w:r w:rsidRPr="00B90CD6">
        <w:rPr>
          <w:rFonts w:ascii="Arial" w:hAnsi="Arial" w:cs="Arial"/>
        </w:rPr>
        <w:t xml:space="preserve">A rectifier converts AC to DC, while a DC link filters the output. In Figure </w:t>
      </w:r>
      <w:r w:rsidR="001732CE">
        <w:rPr>
          <w:rFonts w:ascii="Arial" w:hAnsi="Arial" w:cs="Arial"/>
        </w:rPr>
        <w:t>23</w:t>
      </w:r>
      <w:r w:rsidRPr="00B90CD6">
        <w:rPr>
          <w:rFonts w:ascii="Arial" w:hAnsi="Arial" w:cs="Arial"/>
        </w:rPr>
        <w:t>, the rectifier schematic is shown. First, a power input connector receives the desired three-phase power. Next, a set of capacitors in parallel with varistors is connected across each phase. The capacitors filter the voltage to reduce noise, and the varistors provide protection against voltage surges. Finally, a full-wave rectifier converts the AC to DC.</w:t>
      </w:r>
    </w:p>
    <w:p w14:paraId="60BC4330" w14:textId="77777777" w:rsidR="00762D15" w:rsidRPr="00B90CD6" w:rsidRDefault="00762D15" w:rsidP="00B90CD6">
      <w:pPr>
        <w:spacing w:line="276" w:lineRule="auto"/>
        <w:rPr>
          <w:rFonts w:ascii="Arial" w:hAnsi="Arial" w:cs="Arial"/>
        </w:rPr>
      </w:pPr>
    </w:p>
    <w:p w14:paraId="69898AAB" w14:textId="77777777" w:rsidR="0001782F" w:rsidRPr="00B90CD6" w:rsidRDefault="0001782F" w:rsidP="00B90CD6">
      <w:pPr>
        <w:keepNext/>
        <w:spacing w:line="276" w:lineRule="auto"/>
        <w:rPr>
          <w:rFonts w:ascii="Arial" w:hAnsi="Arial" w:cs="Arial"/>
        </w:rPr>
      </w:pPr>
      <w:r w:rsidRPr="00B90CD6">
        <w:rPr>
          <w:rFonts w:ascii="Arial" w:hAnsi="Arial" w:cs="Arial"/>
          <w:noProof/>
        </w:rPr>
        <w:drawing>
          <wp:inline distT="0" distB="0" distL="0" distR="0" wp14:anchorId="019AE7E6" wp14:editId="37A64FF3">
            <wp:extent cx="5943600" cy="3324225"/>
            <wp:effectExtent l="38100" t="38100" r="38100" b="47625"/>
            <wp:docPr id="2006137371" name="Picture 1" descr="A diagram of electrica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37371" name="Picture 1" descr="A diagram of electrical components&#10;&#10;AI-generated content may be incorrect."/>
                    <pic:cNvPicPr/>
                  </pic:nvPicPr>
                  <pic:blipFill>
                    <a:blip r:embed="rId36"/>
                    <a:stretch>
                      <a:fillRect/>
                    </a:stretch>
                  </pic:blipFill>
                  <pic:spPr>
                    <a:xfrm>
                      <a:off x="0" y="0"/>
                      <a:ext cx="5943600" cy="3324225"/>
                    </a:xfrm>
                    <a:prstGeom prst="rect">
                      <a:avLst/>
                    </a:prstGeom>
                    <a:ln w="28575">
                      <a:solidFill>
                        <a:schemeClr val="tx1"/>
                      </a:solidFill>
                    </a:ln>
                  </pic:spPr>
                </pic:pic>
              </a:graphicData>
            </a:graphic>
          </wp:inline>
        </w:drawing>
      </w:r>
    </w:p>
    <w:p w14:paraId="21F7D200" w14:textId="046DEEAA" w:rsidR="0001782F" w:rsidRPr="00B90CD6" w:rsidRDefault="0001782F" w:rsidP="00B90CD6">
      <w:pPr>
        <w:pStyle w:val="Caption"/>
        <w:framePr w:w="9165" w:h="361" w:hRule="exact" w:wrap="around" w:x="1479"/>
        <w:spacing w:line="276" w:lineRule="auto"/>
        <w:jc w:val="center"/>
        <w:rPr>
          <w:rFonts w:ascii="Arial" w:hAnsi="Arial" w:cs="Arial"/>
          <w:b w:val="0"/>
          <w:bCs w:val="0"/>
          <w:i/>
          <w:iCs/>
        </w:rPr>
      </w:pPr>
      <w:bookmarkStart w:id="76" w:name="_Toc196759071"/>
      <w:bookmarkStart w:id="77" w:name="_Toc196770577"/>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23</w:t>
      </w:r>
      <w:r w:rsidRPr="00B90CD6">
        <w:rPr>
          <w:rFonts w:ascii="Arial" w:hAnsi="Arial" w:cs="Arial"/>
          <w:b w:val="0"/>
          <w:bCs w:val="0"/>
          <w:i/>
          <w:iCs/>
        </w:rPr>
        <w:fldChar w:fldCharType="end"/>
      </w:r>
      <w:r w:rsidRPr="00B90CD6">
        <w:rPr>
          <w:rFonts w:ascii="Arial" w:hAnsi="Arial" w:cs="Arial"/>
          <w:b w:val="0"/>
          <w:bCs w:val="0"/>
          <w:i/>
          <w:iCs/>
        </w:rPr>
        <w:t>: Rectifier Schematic</w:t>
      </w:r>
      <w:bookmarkEnd w:id="76"/>
      <w:bookmarkEnd w:id="77"/>
    </w:p>
    <w:p w14:paraId="23F74D9C" w14:textId="11630DC2" w:rsidR="001D42DE" w:rsidRPr="00B90CD6" w:rsidRDefault="001D42DE" w:rsidP="00B90CD6">
      <w:pPr>
        <w:spacing w:line="276" w:lineRule="auto"/>
        <w:rPr>
          <w:rFonts w:ascii="Arial" w:hAnsi="Arial" w:cs="Arial"/>
        </w:rPr>
      </w:pPr>
    </w:p>
    <w:p w14:paraId="1F62B552" w14:textId="4AFBBB49" w:rsidR="00767DAB" w:rsidRPr="00B90CD6" w:rsidRDefault="00767DAB" w:rsidP="00B90CD6">
      <w:pPr>
        <w:spacing w:line="276" w:lineRule="auto"/>
        <w:rPr>
          <w:rFonts w:ascii="Arial" w:hAnsi="Arial" w:cs="Arial"/>
        </w:rPr>
      </w:pPr>
    </w:p>
    <w:p w14:paraId="1F2F7B85" w14:textId="3EA5CA3E" w:rsidR="001F1FFF" w:rsidRPr="00B90CD6" w:rsidRDefault="001F1FFF" w:rsidP="00B90CD6">
      <w:pPr>
        <w:spacing w:line="276" w:lineRule="auto"/>
        <w:rPr>
          <w:rFonts w:ascii="Arial" w:hAnsi="Arial" w:cs="Arial"/>
        </w:rPr>
      </w:pPr>
      <w:r w:rsidRPr="00B90CD6">
        <w:rPr>
          <w:rFonts w:ascii="Arial" w:hAnsi="Arial" w:cs="Arial"/>
        </w:rPr>
        <w:t xml:space="preserve">In Figure </w:t>
      </w:r>
      <w:r w:rsidR="001732CE">
        <w:rPr>
          <w:rFonts w:ascii="Arial" w:hAnsi="Arial" w:cs="Arial"/>
        </w:rPr>
        <w:t>24</w:t>
      </w:r>
      <w:r w:rsidRPr="00B90CD6">
        <w:rPr>
          <w:rFonts w:ascii="Arial" w:hAnsi="Arial" w:cs="Arial"/>
        </w:rPr>
        <w:t xml:space="preserve">, the </w:t>
      </w:r>
      <w:r w:rsidR="008063DB" w:rsidRPr="00B90CD6">
        <w:rPr>
          <w:rFonts w:ascii="Arial" w:hAnsi="Arial" w:cs="Arial"/>
        </w:rPr>
        <w:t>DC</w:t>
      </w:r>
      <w:r w:rsidRPr="00B90CD6">
        <w:rPr>
          <w:rFonts w:ascii="Arial" w:hAnsi="Arial" w:cs="Arial"/>
        </w:rPr>
        <w:t xml:space="preserve"> link schematic is shown. First, a fuse provides protection against overcurrent. Next, a varistor in parallel with a set of capacitors is connected to ground. The varistor provides protection against voltage surges, and the capacitors filter the voltage to reduce noise.</w:t>
      </w:r>
    </w:p>
    <w:p w14:paraId="304D5E5F" w14:textId="77777777" w:rsidR="00395804" w:rsidRPr="00B90CD6" w:rsidRDefault="00395804" w:rsidP="00B90CD6">
      <w:pPr>
        <w:spacing w:line="276" w:lineRule="auto"/>
        <w:rPr>
          <w:rFonts w:ascii="Arial" w:hAnsi="Arial" w:cs="Arial"/>
        </w:rPr>
      </w:pPr>
    </w:p>
    <w:p w14:paraId="6D03E251" w14:textId="77777777" w:rsidR="00395804" w:rsidRPr="00B90CD6" w:rsidRDefault="00395804" w:rsidP="00B90CD6">
      <w:pPr>
        <w:keepNext/>
        <w:spacing w:line="276" w:lineRule="auto"/>
        <w:rPr>
          <w:rFonts w:ascii="Arial" w:hAnsi="Arial" w:cs="Arial"/>
        </w:rPr>
      </w:pPr>
      <w:r w:rsidRPr="00B90CD6">
        <w:rPr>
          <w:rFonts w:ascii="Arial" w:hAnsi="Arial" w:cs="Arial"/>
          <w:noProof/>
        </w:rPr>
        <w:drawing>
          <wp:inline distT="0" distB="0" distL="0" distR="0" wp14:anchorId="5B47BB79" wp14:editId="1E283050">
            <wp:extent cx="5943600" cy="3154680"/>
            <wp:effectExtent l="38100" t="38100" r="38100" b="45720"/>
            <wp:docPr id="80136478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64789" name="Picture 1" descr="A diagram of a circuit&#10;&#10;Description automatically generated"/>
                    <pic:cNvPicPr/>
                  </pic:nvPicPr>
                  <pic:blipFill>
                    <a:blip r:embed="rId37"/>
                    <a:stretch>
                      <a:fillRect/>
                    </a:stretch>
                  </pic:blipFill>
                  <pic:spPr>
                    <a:xfrm>
                      <a:off x="0" y="0"/>
                      <a:ext cx="5943600" cy="3154680"/>
                    </a:xfrm>
                    <a:prstGeom prst="rect">
                      <a:avLst/>
                    </a:prstGeom>
                    <a:ln w="38100">
                      <a:solidFill>
                        <a:schemeClr val="tx1"/>
                      </a:solidFill>
                    </a:ln>
                  </pic:spPr>
                </pic:pic>
              </a:graphicData>
            </a:graphic>
          </wp:inline>
        </w:drawing>
      </w:r>
    </w:p>
    <w:p w14:paraId="6EE6FF1B" w14:textId="253EAF3B" w:rsidR="00395804" w:rsidRPr="00B90CD6" w:rsidRDefault="00395804" w:rsidP="00B90CD6">
      <w:pPr>
        <w:pStyle w:val="Caption"/>
        <w:framePr w:w="9382" w:h="259" w:hRule="exact" w:wrap="around" w:x="1485" w:y="8"/>
        <w:spacing w:line="276" w:lineRule="auto"/>
        <w:jc w:val="center"/>
        <w:rPr>
          <w:rFonts w:ascii="Arial" w:hAnsi="Arial" w:cs="Arial"/>
          <w:b w:val="0"/>
          <w:bCs w:val="0"/>
          <w:i/>
          <w:iCs/>
        </w:rPr>
      </w:pPr>
      <w:bookmarkStart w:id="78" w:name="_Toc196759072"/>
      <w:bookmarkStart w:id="79" w:name="_Toc196770578"/>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24</w:t>
      </w:r>
      <w:r w:rsidRPr="00B90CD6">
        <w:rPr>
          <w:rFonts w:ascii="Arial" w:hAnsi="Arial" w:cs="Arial"/>
          <w:b w:val="0"/>
          <w:bCs w:val="0"/>
          <w:i/>
          <w:iCs/>
        </w:rPr>
        <w:fldChar w:fldCharType="end"/>
      </w:r>
      <w:r w:rsidRPr="00B90CD6">
        <w:rPr>
          <w:rFonts w:ascii="Arial" w:hAnsi="Arial" w:cs="Arial"/>
          <w:b w:val="0"/>
          <w:bCs w:val="0"/>
          <w:i/>
          <w:iCs/>
        </w:rPr>
        <w:t>: DC Link Schematic</w:t>
      </w:r>
      <w:bookmarkEnd w:id="78"/>
      <w:bookmarkEnd w:id="79"/>
    </w:p>
    <w:p w14:paraId="4427D904" w14:textId="77777777" w:rsidR="001F1FFF" w:rsidRPr="00B90CD6" w:rsidRDefault="001F1FFF" w:rsidP="00B90CD6">
      <w:pPr>
        <w:spacing w:line="276" w:lineRule="auto"/>
        <w:rPr>
          <w:rFonts w:ascii="Arial" w:hAnsi="Arial" w:cs="Arial"/>
        </w:rPr>
      </w:pPr>
    </w:p>
    <w:p w14:paraId="00566760" w14:textId="42A08AE3" w:rsidR="00C00EF9" w:rsidRPr="00B90CD6" w:rsidRDefault="00EA4A0A" w:rsidP="00B90CD6">
      <w:pPr>
        <w:spacing w:line="276" w:lineRule="auto"/>
        <w:rPr>
          <w:rFonts w:ascii="Arial" w:hAnsi="Arial" w:cs="Arial"/>
        </w:rPr>
      </w:pPr>
      <w:r w:rsidRPr="00B90CD6">
        <w:rPr>
          <w:rFonts w:ascii="Arial" w:hAnsi="Arial" w:cs="Arial"/>
        </w:rPr>
        <w:t xml:space="preserve">The rectifier and DC link were validated by supplying an input AC voltage and measuring the output DC voltage, as shown in Figure </w:t>
      </w:r>
      <w:r w:rsidR="00A45B1A">
        <w:rPr>
          <w:rFonts w:ascii="Arial" w:hAnsi="Arial" w:cs="Arial"/>
        </w:rPr>
        <w:t>25</w:t>
      </w:r>
      <w:r w:rsidRPr="00B90CD6">
        <w:rPr>
          <w:rFonts w:ascii="Arial" w:hAnsi="Arial" w:cs="Arial"/>
        </w:rPr>
        <w:t xml:space="preserve">. While the integrated system is designed to operate at </w:t>
      </w:r>
      <w:r w:rsidR="00A92AE1">
        <w:rPr>
          <w:rFonts w:ascii="Arial" w:hAnsi="Arial" w:cs="Arial"/>
        </w:rPr>
        <w:t>120</w:t>
      </w:r>
      <w:r w:rsidRPr="00B90CD6">
        <w:rPr>
          <w:rFonts w:ascii="Arial" w:hAnsi="Arial" w:cs="Arial"/>
        </w:rPr>
        <w:t xml:space="preserve"> V</w:t>
      </w:r>
      <w:r w:rsidR="001A688D" w:rsidRPr="00B90CD6">
        <w:rPr>
          <w:rFonts w:ascii="Arial" w:hAnsi="Arial" w:cs="Arial"/>
          <w:vertAlign w:val="subscript"/>
        </w:rPr>
        <w:t>AC</w:t>
      </w:r>
      <w:r w:rsidRPr="00B90CD6">
        <w:rPr>
          <w:rFonts w:ascii="Arial" w:hAnsi="Arial" w:cs="Arial"/>
        </w:rPr>
        <w:t>, the validation testing was conducted at 10 V</w:t>
      </w:r>
      <w:r w:rsidR="001A688D" w:rsidRPr="00B90CD6">
        <w:rPr>
          <w:rFonts w:ascii="Arial" w:hAnsi="Arial" w:cs="Arial"/>
          <w:vertAlign w:val="subscript"/>
        </w:rPr>
        <w:t>AC</w:t>
      </w:r>
      <w:r w:rsidRPr="00B90CD6">
        <w:rPr>
          <w:rFonts w:ascii="Arial" w:hAnsi="Arial" w:cs="Arial"/>
        </w:rPr>
        <w:t xml:space="preserve">. The three-phase AC was generated using three waveform generators, with phase A and phase B values in Figure </w:t>
      </w:r>
      <w:r w:rsidR="00075E4C">
        <w:rPr>
          <w:rFonts w:ascii="Arial" w:hAnsi="Arial" w:cs="Arial"/>
        </w:rPr>
        <w:t>26</w:t>
      </w:r>
      <w:r w:rsidRPr="00B90CD6">
        <w:rPr>
          <w:rFonts w:ascii="Arial" w:hAnsi="Arial" w:cs="Arial"/>
        </w:rPr>
        <w:t xml:space="preserve"> and phase C values in Figure </w:t>
      </w:r>
      <w:r w:rsidR="00075E4C">
        <w:rPr>
          <w:rFonts w:ascii="Arial" w:hAnsi="Arial" w:cs="Arial"/>
        </w:rPr>
        <w:t>27</w:t>
      </w:r>
      <w:r w:rsidRPr="00B90CD6">
        <w:rPr>
          <w:rFonts w:ascii="Arial" w:hAnsi="Arial" w:cs="Arial"/>
        </w:rPr>
        <w:t>. An amplitude of 3.536 V</w:t>
      </w:r>
      <w:r w:rsidR="001A688D" w:rsidRPr="00B90CD6">
        <w:rPr>
          <w:rFonts w:ascii="Arial" w:hAnsi="Arial" w:cs="Arial"/>
          <w:vertAlign w:val="subscript"/>
        </w:rPr>
        <w:t>rms</w:t>
      </w:r>
      <w:r w:rsidRPr="00B90CD6">
        <w:rPr>
          <w:rFonts w:ascii="Arial" w:hAnsi="Arial" w:cs="Arial"/>
        </w:rPr>
        <w:t xml:space="preserve"> was used to produce the desired voltage. Additionally, each phase was offset by 120</w:t>
      </w:r>
      <w:r w:rsidR="001A688D" w:rsidRPr="00B90CD6">
        <w:rPr>
          <w:rFonts w:ascii="Arial" w:hAnsi="Arial" w:cs="Arial"/>
        </w:rPr>
        <w:t>˚</w:t>
      </w:r>
      <w:r w:rsidRPr="00B90CD6">
        <w:rPr>
          <w:rFonts w:ascii="Arial" w:hAnsi="Arial" w:cs="Arial"/>
        </w:rPr>
        <w:t xml:space="preserve"> to simulate a three-phase system, with phase C further adjusted due to the waveform generators not being synchronized.</w:t>
      </w:r>
    </w:p>
    <w:p w14:paraId="777D2DB3" w14:textId="4E411E65" w:rsidR="003D3B9E" w:rsidRPr="00B90CD6" w:rsidRDefault="003D3B9E" w:rsidP="00B90CD6">
      <w:pPr>
        <w:spacing w:line="276" w:lineRule="auto"/>
        <w:rPr>
          <w:rFonts w:ascii="Arial" w:hAnsi="Arial" w:cs="Arial"/>
        </w:rPr>
      </w:pPr>
    </w:p>
    <w:p w14:paraId="3D59E333" w14:textId="6A1643CC" w:rsidR="00CD7515" w:rsidRPr="00B90CD6" w:rsidRDefault="00BF780A" w:rsidP="00B90CD6">
      <w:pPr>
        <w:keepNext/>
        <w:spacing w:line="276" w:lineRule="auto"/>
        <w:rPr>
          <w:rFonts w:ascii="Arial" w:hAnsi="Arial" w:cs="Arial"/>
        </w:rPr>
      </w:pPr>
      <w:r w:rsidRPr="00B90CD6">
        <w:rPr>
          <w:rFonts w:ascii="Arial" w:hAnsi="Arial" w:cs="Arial"/>
        </w:rPr>
        <w:t> </w:t>
      </w:r>
      <w:r w:rsidRPr="00B90CD6">
        <w:rPr>
          <w:rFonts w:ascii="Arial" w:hAnsi="Arial" w:cs="Arial"/>
          <w:noProof/>
        </w:rPr>
        <w:drawing>
          <wp:inline distT="0" distB="0" distL="0" distR="0" wp14:anchorId="4347F3C3" wp14:editId="169EAFE1">
            <wp:extent cx="5943600" cy="3157855"/>
            <wp:effectExtent l="38100" t="38100" r="38100" b="42545"/>
            <wp:docPr id="1583463120" name="Picture 2"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943600" cy="3157855"/>
                    </a:xfrm>
                    <a:prstGeom prst="rect">
                      <a:avLst/>
                    </a:prstGeom>
                    <a:ln w="38100">
                      <a:solidFill>
                        <a:schemeClr val="tx1"/>
                      </a:solidFill>
                    </a:ln>
                  </pic:spPr>
                </pic:pic>
              </a:graphicData>
            </a:graphic>
          </wp:inline>
        </w:drawing>
      </w:r>
    </w:p>
    <w:p w14:paraId="4DB6045A" w14:textId="3D12DE1B" w:rsidR="00BF780A" w:rsidRPr="00B90CD6" w:rsidRDefault="00CD7515" w:rsidP="00B90CD6">
      <w:pPr>
        <w:pStyle w:val="Caption"/>
        <w:framePr w:w="9396" w:h="272" w:hRule="exact" w:wrap="around" w:x="1471" w:y="5"/>
        <w:spacing w:line="276" w:lineRule="auto"/>
        <w:jc w:val="center"/>
        <w:rPr>
          <w:rFonts w:ascii="Arial" w:hAnsi="Arial" w:cs="Arial"/>
          <w:b w:val="0"/>
          <w:bCs w:val="0"/>
          <w:i/>
          <w:iCs/>
        </w:rPr>
      </w:pPr>
      <w:bookmarkStart w:id="80" w:name="_Toc196759073"/>
      <w:bookmarkStart w:id="81" w:name="_Toc196770579"/>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25</w:t>
      </w:r>
      <w:r w:rsidRPr="00B90CD6">
        <w:rPr>
          <w:rFonts w:ascii="Arial" w:hAnsi="Arial" w:cs="Arial"/>
          <w:b w:val="0"/>
          <w:bCs w:val="0"/>
          <w:i/>
          <w:iCs/>
        </w:rPr>
        <w:fldChar w:fldCharType="end"/>
      </w:r>
      <w:r w:rsidRPr="00B90CD6">
        <w:rPr>
          <w:rFonts w:ascii="Arial" w:hAnsi="Arial" w:cs="Arial"/>
          <w:b w:val="0"/>
          <w:bCs w:val="0"/>
          <w:i/>
          <w:iCs/>
        </w:rPr>
        <w:t>: Rectifier and DC Link Circuit</w:t>
      </w:r>
      <w:bookmarkEnd w:id="80"/>
      <w:bookmarkEnd w:id="81"/>
    </w:p>
    <w:p w14:paraId="109FCD95" w14:textId="77777777" w:rsidR="00EA4A0A" w:rsidRPr="00B90CD6" w:rsidRDefault="00EA4A0A" w:rsidP="00B90CD6">
      <w:pPr>
        <w:spacing w:line="276" w:lineRule="auto"/>
        <w:rPr>
          <w:rFonts w:ascii="Arial" w:hAnsi="Arial" w:cs="Arial"/>
        </w:rPr>
      </w:pPr>
    </w:p>
    <w:p w14:paraId="4F38810A" w14:textId="77777777" w:rsidR="00F95BE5" w:rsidRPr="00B90CD6" w:rsidRDefault="00F95BE5" w:rsidP="00B90CD6">
      <w:pPr>
        <w:keepNext/>
        <w:spacing w:line="276" w:lineRule="auto"/>
        <w:rPr>
          <w:rFonts w:ascii="Arial" w:hAnsi="Arial" w:cs="Arial"/>
        </w:rPr>
      </w:pPr>
      <w:r w:rsidRPr="00B90CD6">
        <w:rPr>
          <w:rFonts w:ascii="Arial" w:hAnsi="Arial" w:cs="Arial"/>
          <w:noProof/>
        </w:rPr>
        <w:drawing>
          <wp:inline distT="0" distB="0" distL="0" distR="0" wp14:anchorId="38148B35" wp14:editId="0C6CE2C3">
            <wp:extent cx="5943600" cy="3397885"/>
            <wp:effectExtent l="38100" t="38100" r="38100" b="31115"/>
            <wp:docPr id="72732424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4240" name="Picture 5" descr="A screen shot of a computer&#10;&#10;Description automatically generated"/>
                    <pic:cNvPicPr/>
                  </pic:nvPicPr>
                  <pic:blipFill>
                    <a:blip r:embed="rId39"/>
                    <a:stretch>
                      <a:fillRect/>
                    </a:stretch>
                  </pic:blipFill>
                  <pic:spPr>
                    <a:xfrm>
                      <a:off x="0" y="0"/>
                      <a:ext cx="5943600" cy="3397885"/>
                    </a:xfrm>
                    <a:prstGeom prst="rect">
                      <a:avLst/>
                    </a:prstGeom>
                    <a:ln w="38100">
                      <a:solidFill>
                        <a:schemeClr val="tx1"/>
                      </a:solidFill>
                    </a:ln>
                  </pic:spPr>
                </pic:pic>
              </a:graphicData>
            </a:graphic>
          </wp:inline>
        </w:drawing>
      </w:r>
    </w:p>
    <w:p w14:paraId="5D06E63F" w14:textId="38B8D401" w:rsidR="00F95BE5" w:rsidRPr="00B90CD6" w:rsidRDefault="00F95BE5" w:rsidP="00B90CD6">
      <w:pPr>
        <w:pStyle w:val="Caption"/>
        <w:framePr w:w="9436" w:h="273" w:hRule="exact" w:wrap="around" w:x="1444" w:yAlign="top"/>
        <w:spacing w:line="276" w:lineRule="auto"/>
        <w:jc w:val="center"/>
        <w:rPr>
          <w:rFonts w:ascii="Arial" w:hAnsi="Arial" w:cs="Arial"/>
          <w:b w:val="0"/>
          <w:bCs w:val="0"/>
          <w:i/>
          <w:iCs/>
        </w:rPr>
      </w:pPr>
      <w:bookmarkStart w:id="82" w:name="_Toc196759074"/>
      <w:bookmarkStart w:id="83" w:name="_Toc196770580"/>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26</w:t>
      </w:r>
      <w:r w:rsidRPr="00B90CD6">
        <w:rPr>
          <w:rFonts w:ascii="Arial" w:hAnsi="Arial" w:cs="Arial"/>
          <w:b w:val="0"/>
          <w:bCs w:val="0"/>
          <w:i/>
          <w:iCs/>
        </w:rPr>
        <w:fldChar w:fldCharType="end"/>
      </w:r>
      <w:r w:rsidRPr="00B90CD6">
        <w:rPr>
          <w:rFonts w:ascii="Arial" w:hAnsi="Arial" w:cs="Arial"/>
          <w:b w:val="0"/>
          <w:bCs w:val="0"/>
          <w:i/>
          <w:iCs/>
        </w:rPr>
        <w:t>: Input Phase A and Phase B</w:t>
      </w:r>
      <w:bookmarkEnd w:id="82"/>
      <w:bookmarkEnd w:id="83"/>
    </w:p>
    <w:p w14:paraId="411B7B29" w14:textId="77777777" w:rsidR="005B797C" w:rsidRPr="00B90CD6" w:rsidRDefault="005B797C" w:rsidP="00B90CD6">
      <w:pPr>
        <w:spacing w:line="276" w:lineRule="auto"/>
        <w:rPr>
          <w:rFonts w:ascii="Arial" w:hAnsi="Arial" w:cs="Arial"/>
        </w:rPr>
      </w:pPr>
    </w:p>
    <w:p w14:paraId="58B6D9C0" w14:textId="77777777" w:rsidR="008E56C1" w:rsidRPr="00B90CD6" w:rsidRDefault="008E56C1" w:rsidP="00B90CD6">
      <w:pPr>
        <w:keepNext/>
        <w:spacing w:line="276" w:lineRule="auto"/>
        <w:rPr>
          <w:rFonts w:ascii="Arial" w:hAnsi="Arial" w:cs="Arial"/>
        </w:rPr>
      </w:pPr>
      <w:r w:rsidRPr="00B90CD6">
        <w:rPr>
          <w:rFonts w:ascii="Arial" w:hAnsi="Arial" w:cs="Arial"/>
        </w:rPr>
        <w:t> </w:t>
      </w:r>
      <w:r w:rsidRPr="00B90CD6">
        <w:rPr>
          <w:rFonts w:ascii="Arial" w:hAnsi="Arial" w:cs="Arial"/>
          <w:noProof/>
        </w:rPr>
        <w:drawing>
          <wp:inline distT="0" distB="0" distL="0" distR="0" wp14:anchorId="66C2D99A" wp14:editId="42F95477">
            <wp:extent cx="5943600" cy="3279775"/>
            <wp:effectExtent l="38100" t="38100" r="38100" b="34925"/>
            <wp:docPr id="1735064248"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79775"/>
                    </a:xfrm>
                    <a:prstGeom prst="rect">
                      <a:avLst/>
                    </a:prstGeom>
                    <a:noFill/>
                    <a:ln w="38100">
                      <a:solidFill>
                        <a:schemeClr val="tx1"/>
                      </a:solidFill>
                    </a:ln>
                  </pic:spPr>
                </pic:pic>
              </a:graphicData>
            </a:graphic>
          </wp:inline>
        </w:drawing>
      </w:r>
    </w:p>
    <w:p w14:paraId="4F7CBB6E" w14:textId="35864BA5" w:rsidR="00F95BE5" w:rsidRPr="00B90CD6" w:rsidRDefault="008E56C1" w:rsidP="00B90CD6">
      <w:pPr>
        <w:pStyle w:val="Caption"/>
        <w:framePr w:w="9423" w:h="286" w:hRule="exact" w:wrap="around" w:x="1458" w:y="1"/>
        <w:spacing w:line="276" w:lineRule="auto"/>
        <w:jc w:val="center"/>
        <w:rPr>
          <w:rFonts w:ascii="Arial" w:hAnsi="Arial" w:cs="Arial"/>
          <w:b w:val="0"/>
          <w:bCs w:val="0"/>
          <w:i/>
          <w:iCs/>
        </w:rPr>
      </w:pPr>
      <w:bookmarkStart w:id="84" w:name="_Toc196759075"/>
      <w:bookmarkStart w:id="85" w:name="_Toc196770581"/>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27</w:t>
      </w:r>
      <w:r w:rsidRPr="00B90CD6">
        <w:rPr>
          <w:rFonts w:ascii="Arial" w:hAnsi="Arial" w:cs="Arial"/>
          <w:b w:val="0"/>
          <w:bCs w:val="0"/>
          <w:i/>
          <w:iCs/>
        </w:rPr>
        <w:fldChar w:fldCharType="end"/>
      </w:r>
      <w:r w:rsidRPr="00B90CD6">
        <w:rPr>
          <w:rFonts w:ascii="Arial" w:hAnsi="Arial" w:cs="Arial"/>
          <w:b w:val="0"/>
          <w:bCs w:val="0"/>
          <w:i/>
          <w:iCs/>
        </w:rPr>
        <w:t>: Input Phase C</w:t>
      </w:r>
      <w:bookmarkEnd w:id="84"/>
      <w:bookmarkEnd w:id="85"/>
    </w:p>
    <w:p w14:paraId="3E37D4C5" w14:textId="77777777" w:rsidR="00F95BE5" w:rsidRPr="00B90CD6" w:rsidRDefault="00F95BE5" w:rsidP="00B90CD6">
      <w:pPr>
        <w:spacing w:line="276" w:lineRule="auto"/>
        <w:rPr>
          <w:rFonts w:ascii="Arial" w:hAnsi="Arial" w:cs="Arial"/>
        </w:rPr>
      </w:pPr>
    </w:p>
    <w:p w14:paraId="66C876E5" w14:textId="20C64303" w:rsidR="009904BB" w:rsidRPr="00B90CD6" w:rsidRDefault="009904BB" w:rsidP="00B90CD6">
      <w:pPr>
        <w:spacing w:line="276" w:lineRule="auto"/>
        <w:rPr>
          <w:rFonts w:ascii="Arial" w:hAnsi="Arial" w:cs="Arial"/>
        </w:rPr>
      </w:pPr>
      <w:r w:rsidRPr="00B90CD6">
        <w:rPr>
          <w:rFonts w:ascii="Arial" w:hAnsi="Arial" w:cs="Arial"/>
        </w:rPr>
        <w:t xml:space="preserve">Upon measuring the input AC waveforms shown in Figure </w:t>
      </w:r>
      <w:r w:rsidR="00075E4C">
        <w:rPr>
          <w:rFonts w:ascii="Arial" w:hAnsi="Arial" w:cs="Arial"/>
        </w:rPr>
        <w:t>28</w:t>
      </w:r>
      <w:r w:rsidRPr="00B90CD6">
        <w:rPr>
          <w:rFonts w:ascii="Arial" w:hAnsi="Arial" w:cs="Arial"/>
        </w:rPr>
        <w:t>, the green (phase A), blue (phase B), and purple (phase C) sinusoidal waves demonstrate a phase shift of 120 degrees and an amplitude of 10 V</w:t>
      </w:r>
      <w:r w:rsidRPr="00B90CD6">
        <w:rPr>
          <w:rFonts w:ascii="Arial" w:hAnsi="Arial" w:cs="Arial"/>
          <w:vertAlign w:val="subscript"/>
        </w:rPr>
        <w:t>AC</w:t>
      </w:r>
      <w:r w:rsidRPr="00B90CD6">
        <w:rPr>
          <w:rFonts w:ascii="Arial" w:hAnsi="Arial" w:cs="Arial"/>
        </w:rPr>
        <w:t>. Furthermore, the measured DC output is 9.6 V</w:t>
      </w:r>
      <w:r w:rsidRPr="00B90CD6">
        <w:rPr>
          <w:rFonts w:ascii="Arial" w:hAnsi="Arial" w:cs="Arial"/>
          <w:vertAlign w:val="subscript"/>
        </w:rPr>
        <w:t>DC</w:t>
      </w:r>
      <w:r w:rsidRPr="00B90CD6">
        <w:rPr>
          <w:rFonts w:ascii="Arial" w:hAnsi="Arial" w:cs="Arial"/>
        </w:rPr>
        <w:t xml:space="preserve"> with 600 mV of noise. This differs slightly from the expected output of </w:t>
      </w:r>
      <w:r w:rsidR="00007D69" w:rsidRPr="00B90CD6">
        <w:rPr>
          <w:rFonts w:ascii="Arial" w:hAnsi="Arial" w:cs="Arial"/>
        </w:rPr>
        <w:t>12</w:t>
      </w:r>
      <w:r w:rsidRPr="00B90CD6">
        <w:rPr>
          <w:rFonts w:ascii="Arial" w:hAnsi="Arial" w:cs="Arial"/>
        </w:rPr>
        <w:t xml:space="preserve"> V</w:t>
      </w:r>
      <w:r w:rsidRPr="00B90CD6">
        <w:rPr>
          <w:rFonts w:ascii="Arial" w:hAnsi="Arial" w:cs="Arial"/>
          <w:vertAlign w:val="subscript"/>
        </w:rPr>
        <w:t>DC</w:t>
      </w:r>
      <w:r w:rsidRPr="00B90CD6">
        <w:rPr>
          <w:rFonts w:ascii="Arial" w:hAnsi="Arial" w:cs="Arial"/>
        </w:rPr>
        <w:t xml:space="preserve"> </w:t>
      </w:r>
      <w:r w:rsidR="00007D69" w:rsidRPr="00B90CD6">
        <w:rPr>
          <w:rFonts w:ascii="Arial" w:hAnsi="Arial" w:cs="Arial"/>
        </w:rPr>
        <w:t>.</w:t>
      </w:r>
      <w:r w:rsidRPr="00B90CD6">
        <w:rPr>
          <w:rFonts w:ascii="Arial" w:hAnsi="Arial" w:cs="Arial"/>
        </w:rPr>
        <w:t>This discrepancy can be attributed to the forward voltage drop across the rectifier diodes and losses within the rectifier and DC link circuitry. Despite these factors, the measured value remains within an acceptable range for the system's operation.</w:t>
      </w:r>
    </w:p>
    <w:p w14:paraId="16EBEAFD" w14:textId="77777777" w:rsidR="009C4C31" w:rsidRPr="00B90CD6" w:rsidRDefault="009C4C31" w:rsidP="00B90CD6">
      <w:pPr>
        <w:spacing w:line="276" w:lineRule="auto"/>
        <w:rPr>
          <w:rFonts w:ascii="Arial" w:hAnsi="Arial" w:cs="Arial"/>
        </w:rPr>
      </w:pPr>
    </w:p>
    <w:p w14:paraId="5ECFA1A7" w14:textId="77777777" w:rsidR="008D1D8E" w:rsidRPr="00B90CD6" w:rsidRDefault="008D1D8E" w:rsidP="00B90CD6">
      <w:pPr>
        <w:keepNext/>
        <w:spacing w:line="276" w:lineRule="auto"/>
        <w:rPr>
          <w:rFonts w:ascii="Arial" w:hAnsi="Arial" w:cs="Arial"/>
        </w:rPr>
      </w:pPr>
      <w:r w:rsidRPr="00B90CD6">
        <w:rPr>
          <w:rFonts w:ascii="Arial" w:hAnsi="Arial" w:cs="Arial"/>
        </w:rPr>
        <w:t> </w:t>
      </w:r>
      <w:r w:rsidRPr="00B90CD6">
        <w:rPr>
          <w:rFonts w:ascii="Arial" w:hAnsi="Arial" w:cs="Arial"/>
          <w:noProof/>
        </w:rPr>
        <w:drawing>
          <wp:inline distT="0" distB="0" distL="0" distR="0" wp14:anchorId="63F33DD3" wp14:editId="4E4C09DF">
            <wp:extent cx="5943600" cy="3803650"/>
            <wp:effectExtent l="38100" t="38100" r="38100" b="44450"/>
            <wp:docPr id="176878375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 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w="38100">
                      <a:solidFill>
                        <a:schemeClr val="tx1"/>
                      </a:solidFill>
                    </a:ln>
                  </pic:spPr>
                </pic:pic>
              </a:graphicData>
            </a:graphic>
          </wp:inline>
        </w:drawing>
      </w:r>
    </w:p>
    <w:p w14:paraId="32682857" w14:textId="2AF0149D" w:rsidR="009C4C31" w:rsidRPr="00B90CD6" w:rsidRDefault="008D1D8E" w:rsidP="00B90CD6">
      <w:pPr>
        <w:pStyle w:val="Caption"/>
        <w:framePr w:w="9369" w:h="314" w:hRule="exact" w:wrap="around" w:x="1498" w:y="3"/>
        <w:spacing w:line="276" w:lineRule="auto"/>
        <w:jc w:val="center"/>
        <w:rPr>
          <w:rFonts w:ascii="Arial" w:hAnsi="Arial" w:cs="Arial"/>
          <w:b w:val="0"/>
          <w:bCs w:val="0"/>
          <w:i/>
          <w:iCs/>
        </w:rPr>
      </w:pPr>
      <w:bookmarkStart w:id="86" w:name="_Toc196759076"/>
      <w:bookmarkStart w:id="87" w:name="_Toc196770582"/>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28</w:t>
      </w:r>
      <w:r w:rsidRPr="00B90CD6">
        <w:rPr>
          <w:rFonts w:ascii="Arial" w:hAnsi="Arial" w:cs="Arial"/>
          <w:b w:val="0"/>
          <w:bCs w:val="0"/>
          <w:i/>
          <w:iCs/>
        </w:rPr>
        <w:fldChar w:fldCharType="end"/>
      </w:r>
      <w:r w:rsidRPr="00B90CD6">
        <w:rPr>
          <w:rFonts w:ascii="Arial" w:hAnsi="Arial" w:cs="Arial"/>
          <w:b w:val="0"/>
          <w:bCs w:val="0"/>
          <w:i/>
          <w:iCs/>
        </w:rPr>
        <w:t xml:space="preserve">: Input Phase A, Phase B, Phase C; Output </w:t>
      </w:r>
      <w:r w:rsidR="00792369" w:rsidRPr="00B90CD6">
        <w:rPr>
          <w:rFonts w:ascii="Arial" w:hAnsi="Arial" w:cs="Arial"/>
          <w:b w:val="0"/>
          <w:bCs w:val="0"/>
          <w:i/>
          <w:iCs/>
        </w:rPr>
        <w:t>DC</w:t>
      </w:r>
      <w:bookmarkEnd w:id="86"/>
      <w:bookmarkEnd w:id="87"/>
    </w:p>
    <w:p w14:paraId="389F435F" w14:textId="77777777" w:rsidR="005F7A9A" w:rsidRPr="00B90CD6" w:rsidRDefault="005F7A9A" w:rsidP="00B90CD6">
      <w:pPr>
        <w:spacing w:line="276" w:lineRule="auto"/>
        <w:rPr>
          <w:rFonts w:ascii="Arial" w:hAnsi="Arial" w:cs="Arial"/>
        </w:rPr>
      </w:pPr>
    </w:p>
    <w:p w14:paraId="1225D6AA" w14:textId="201CE383" w:rsidR="0052595B" w:rsidRPr="00B90CD6" w:rsidRDefault="00F13296" w:rsidP="00B90CD6">
      <w:pPr>
        <w:pStyle w:val="Heading3"/>
        <w:spacing w:before="0" w:after="0" w:line="276" w:lineRule="auto"/>
        <w:rPr>
          <w:rFonts w:ascii="Arial" w:hAnsi="Arial"/>
        </w:rPr>
      </w:pPr>
      <w:bookmarkStart w:id="88" w:name="_Toc196770626"/>
      <w:r w:rsidRPr="00B90CD6">
        <w:rPr>
          <w:rFonts w:ascii="Arial" w:hAnsi="Arial"/>
        </w:rPr>
        <w:t>Power Control</w:t>
      </w:r>
      <w:r w:rsidR="0052595B" w:rsidRPr="00B90CD6">
        <w:rPr>
          <w:rFonts w:ascii="Arial" w:hAnsi="Arial"/>
        </w:rPr>
        <w:t xml:space="preserve"> Validation</w:t>
      </w:r>
      <w:bookmarkEnd w:id="88"/>
    </w:p>
    <w:p w14:paraId="4B0C1557" w14:textId="77777777" w:rsidR="00AB6076" w:rsidRPr="00B90CD6" w:rsidRDefault="00AB6076" w:rsidP="00B90CD6">
      <w:pPr>
        <w:spacing w:line="276" w:lineRule="auto"/>
        <w:rPr>
          <w:rFonts w:ascii="Arial" w:hAnsi="Arial" w:cs="Arial"/>
        </w:rPr>
      </w:pPr>
    </w:p>
    <w:p w14:paraId="2B497450" w14:textId="6EB9ACED" w:rsidR="0065251F" w:rsidRPr="00B90CD6" w:rsidRDefault="002260DE" w:rsidP="00B90CD6">
      <w:pPr>
        <w:spacing w:line="276" w:lineRule="auto"/>
        <w:rPr>
          <w:rFonts w:ascii="Arial" w:hAnsi="Arial" w:cs="Arial"/>
        </w:rPr>
      </w:pPr>
      <w:r w:rsidRPr="00B90CD6">
        <w:rPr>
          <w:rFonts w:ascii="Arial" w:hAnsi="Arial" w:cs="Arial"/>
        </w:rPr>
        <w:t xml:space="preserve">The power control takes an input of DC voltage from the DC Link </w:t>
      </w:r>
      <w:r w:rsidR="001A7691" w:rsidRPr="00B90CD6">
        <w:rPr>
          <w:rFonts w:ascii="Arial" w:hAnsi="Arial" w:cs="Arial"/>
        </w:rPr>
        <w:t>and</w:t>
      </w:r>
      <w:r w:rsidRPr="00B90CD6">
        <w:rPr>
          <w:rFonts w:ascii="Arial" w:hAnsi="Arial" w:cs="Arial"/>
        </w:rPr>
        <w:t xml:space="preserve"> based on the </w:t>
      </w:r>
      <w:r w:rsidR="00C23ED6" w:rsidRPr="00B90CD6">
        <w:rPr>
          <w:rFonts w:ascii="Arial" w:hAnsi="Arial" w:cs="Arial"/>
        </w:rPr>
        <w:t>input</w:t>
      </w:r>
      <w:r w:rsidR="001A7691" w:rsidRPr="00B90CD6">
        <w:rPr>
          <w:rFonts w:ascii="Arial" w:hAnsi="Arial" w:cs="Arial"/>
        </w:rPr>
        <w:t xml:space="preserve"> </w:t>
      </w:r>
      <w:r w:rsidRPr="00B90CD6">
        <w:rPr>
          <w:rFonts w:ascii="Arial" w:hAnsi="Arial" w:cs="Arial"/>
        </w:rPr>
        <w:t>PWM signals from the microcontroller, inverts the DC voltage into the appropriate AC voltage to power the motor.</w:t>
      </w:r>
      <w:r w:rsidR="001A7691" w:rsidRPr="00B90CD6">
        <w:rPr>
          <w:rFonts w:ascii="Arial" w:hAnsi="Arial" w:cs="Arial"/>
        </w:rPr>
        <w:t xml:space="preserve"> </w:t>
      </w:r>
      <w:r w:rsidR="0065251F" w:rsidRPr="00B90CD6">
        <w:rPr>
          <w:rFonts w:ascii="Arial" w:hAnsi="Arial" w:cs="Arial"/>
        </w:rPr>
        <w:t xml:space="preserve">The power control was validated </w:t>
      </w:r>
      <w:r w:rsidR="00C23ED6" w:rsidRPr="00B90CD6">
        <w:rPr>
          <w:rFonts w:ascii="Arial" w:hAnsi="Arial" w:cs="Arial"/>
        </w:rPr>
        <w:t>by</w:t>
      </w:r>
      <w:r w:rsidR="003D1141" w:rsidRPr="00B90CD6">
        <w:rPr>
          <w:rFonts w:ascii="Arial" w:hAnsi="Arial" w:cs="Arial"/>
        </w:rPr>
        <w:t xml:space="preserve"> applying an input </w:t>
      </w:r>
      <w:r w:rsidR="00C23ED6" w:rsidRPr="00B90CD6">
        <w:rPr>
          <w:rFonts w:ascii="Arial" w:hAnsi="Arial" w:cs="Arial"/>
        </w:rPr>
        <w:t>DC</w:t>
      </w:r>
      <w:r w:rsidR="003D1141" w:rsidRPr="00B90CD6">
        <w:rPr>
          <w:rFonts w:ascii="Arial" w:hAnsi="Arial" w:cs="Arial"/>
        </w:rPr>
        <w:t xml:space="preserve"> voltage and PWM signals and measuring </w:t>
      </w:r>
      <w:r w:rsidR="004719C6" w:rsidRPr="00B90CD6">
        <w:rPr>
          <w:rFonts w:ascii="Arial" w:hAnsi="Arial" w:cs="Arial"/>
        </w:rPr>
        <w:t>the output waveforms</w:t>
      </w:r>
      <w:r w:rsidR="00C23ED6" w:rsidRPr="00B90CD6">
        <w:rPr>
          <w:rFonts w:ascii="Arial" w:hAnsi="Arial" w:cs="Arial"/>
        </w:rPr>
        <w:t xml:space="preserve">. </w:t>
      </w:r>
      <w:r w:rsidR="00832BD0" w:rsidRPr="00B90CD6">
        <w:rPr>
          <w:rFonts w:ascii="Arial" w:hAnsi="Arial" w:cs="Arial"/>
        </w:rPr>
        <w:t>I</w:t>
      </w:r>
      <w:r w:rsidR="005C5C82" w:rsidRPr="00B90CD6">
        <w:rPr>
          <w:rFonts w:ascii="Arial" w:hAnsi="Arial" w:cs="Arial"/>
        </w:rPr>
        <w:t xml:space="preserve">n </w:t>
      </w:r>
      <w:r w:rsidR="00832BD0" w:rsidRPr="00B90CD6">
        <w:rPr>
          <w:rFonts w:ascii="Arial" w:hAnsi="Arial" w:cs="Arial"/>
        </w:rPr>
        <w:t xml:space="preserve">Figure </w:t>
      </w:r>
      <w:r w:rsidR="00075E4C">
        <w:rPr>
          <w:rFonts w:ascii="Arial" w:hAnsi="Arial" w:cs="Arial"/>
        </w:rPr>
        <w:t>29</w:t>
      </w:r>
      <w:r w:rsidR="00832BD0" w:rsidRPr="00B90CD6">
        <w:rPr>
          <w:rFonts w:ascii="Arial" w:hAnsi="Arial" w:cs="Arial"/>
        </w:rPr>
        <w:t xml:space="preserve">, the </w:t>
      </w:r>
      <w:r w:rsidR="00E0415E" w:rsidRPr="00B90CD6">
        <w:rPr>
          <w:rFonts w:ascii="Arial" w:hAnsi="Arial" w:cs="Arial"/>
        </w:rPr>
        <w:t xml:space="preserve">measured </w:t>
      </w:r>
      <w:r w:rsidR="00832BD0" w:rsidRPr="00B90CD6">
        <w:rPr>
          <w:rFonts w:ascii="Arial" w:hAnsi="Arial" w:cs="Arial"/>
        </w:rPr>
        <w:t>output waveforms are shown to</w:t>
      </w:r>
      <w:r w:rsidR="00A55361" w:rsidRPr="00B90CD6">
        <w:rPr>
          <w:rFonts w:ascii="Arial" w:hAnsi="Arial" w:cs="Arial"/>
        </w:rPr>
        <w:t xml:space="preserve"> </w:t>
      </w:r>
      <w:r w:rsidR="00E0415E" w:rsidRPr="00B90CD6">
        <w:rPr>
          <w:rFonts w:ascii="Arial" w:hAnsi="Arial" w:cs="Arial"/>
        </w:rPr>
        <w:t xml:space="preserve">be </w:t>
      </w:r>
      <w:r w:rsidR="00802DB1" w:rsidRPr="00B90CD6">
        <w:rPr>
          <w:rFonts w:ascii="Arial" w:hAnsi="Arial" w:cs="Arial"/>
        </w:rPr>
        <w:t xml:space="preserve">the expected </w:t>
      </w:r>
      <w:r w:rsidR="00A55361" w:rsidRPr="00B90CD6">
        <w:rPr>
          <w:rFonts w:ascii="Arial" w:hAnsi="Arial" w:cs="Arial"/>
        </w:rPr>
        <w:t>modified sine waves</w:t>
      </w:r>
      <w:r w:rsidR="005C35E9" w:rsidRPr="00B90CD6">
        <w:rPr>
          <w:rFonts w:ascii="Arial" w:hAnsi="Arial" w:cs="Arial"/>
        </w:rPr>
        <w:t xml:space="preserve"> at 120 degree phase shift</w:t>
      </w:r>
      <w:r w:rsidR="00802DB1" w:rsidRPr="00B90CD6">
        <w:rPr>
          <w:rFonts w:ascii="Arial" w:hAnsi="Arial" w:cs="Arial"/>
        </w:rPr>
        <w:t xml:space="preserve">. </w:t>
      </w:r>
      <w:r w:rsidR="00C07092" w:rsidRPr="00B90CD6">
        <w:rPr>
          <w:rFonts w:ascii="Arial" w:hAnsi="Arial" w:cs="Arial"/>
        </w:rPr>
        <w:t xml:space="preserve">Furthermore, the input dc voltage was generated using a </w:t>
      </w:r>
      <w:r w:rsidR="00427679" w:rsidRPr="00B90CD6">
        <w:rPr>
          <w:rFonts w:ascii="Arial" w:hAnsi="Arial" w:cs="Arial"/>
        </w:rPr>
        <w:t>DC</w:t>
      </w:r>
      <w:r w:rsidR="00C07092" w:rsidRPr="00B90CD6">
        <w:rPr>
          <w:rFonts w:ascii="Arial" w:hAnsi="Arial" w:cs="Arial"/>
        </w:rPr>
        <w:t xml:space="preserve"> power supply and the PWM signals were generated using the </w:t>
      </w:r>
      <w:r w:rsidR="00427679" w:rsidRPr="00B90CD6">
        <w:rPr>
          <w:rFonts w:ascii="Arial" w:hAnsi="Arial" w:cs="Arial"/>
        </w:rPr>
        <w:t>integrated system.</w:t>
      </w:r>
    </w:p>
    <w:p w14:paraId="722ED717" w14:textId="6BAF5FB3" w:rsidR="00974839" w:rsidRPr="00B90CD6" w:rsidRDefault="00974839" w:rsidP="00B90CD6">
      <w:pPr>
        <w:keepNext/>
        <w:spacing w:line="276" w:lineRule="auto"/>
        <w:rPr>
          <w:rFonts w:ascii="Arial" w:hAnsi="Arial" w:cs="Arial"/>
        </w:rPr>
      </w:pPr>
      <w:r w:rsidRPr="00B90CD6">
        <w:rPr>
          <w:rFonts w:ascii="Arial" w:hAnsi="Arial" w:cs="Arial"/>
        </w:rPr>
        <w:t> </w:t>
      </w:r>
    </w:p>
    <w:p w14:paraId="1836E1C1" w14:textId="77777777" w:rsidR="00E86E7B" w:rsidRPr="00B90CD6" w:rsidRDefault="00D1365B" w:rsidP="00B90CD6">
      <w:pPr>
        <w:keepNext/>
        <w:spacing w:line="276" w:lineRule="auto"/>
        <w:jc w:val="center"/>
        <w:rPr>
          <w:rFonts w:ascii="Arial" w:hAnsi="Arial" w:cs="Arial"/>
        </w:rPr>
      </w:pPr>
      <w:r w:rsidRPr="00B90CD6">
        <w:rPr>
          <w:rFonts w:ascii="Arial" w:hAnsi="Arial" w:cs="Arial"/>
          <w:i/>
          <w:iCs/>
        </w:rPr>
        <w:t> </w:t>
      </w:r>
      <w:r w:rsidR="00E86E7B" w:rsidRPr="00B90CD6">
        <w:rPr>
          <w:rFonts w:ascii="Arial" w:hAnsi="Arial" w:cs="Arial"/>
          <w:i/>
          <w:iCs/>
        </w:rPr>
        <w:t> </w:t>
      </w:r>
      <w:r w:rsidR="00E86E7B" w:rsidRPr="00B90CD6">
        <w:rPr>
          <w:rFonts w:ascii="Arial" w:hAnsi="Arial" w:cs="Arial"/>
          <w:i/>
          <w:iCs/>
          <w:noProof/>
        </w:rPr>
        <w:drawing>
          <wp:inline distT="0" distB="0" distL="0" distR="0" wp14:anchorId="4CA05AF2" wp14:editId="18983E82">
            <wp:extent cx="2881223" cy="3076560"/>
            <wp:effectExtent l="0" t="0" r="0" b="0"/>
            <wp:docPr id="649792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0852" cy="3086842"/>
                    </a:xfrm>
                    <a:prstGeom prst="rect">
                      <a:avLst/>
                    </a:prstGeom>
                    <a:noFill/>
                    <a:ln>
                      <a:noFill/>
                    </a:ln>
                  </pic:spPr>
                </pic:pic>
              </a:graphicData>
            </a:graphic>
          </wp:inline>
        </w:drawing>
      </w:r>
    </w:p>
    <w:p w14:paraId="47B1C71C" w14:textId="18462EBC" w:rsidR="00A52C84" w:rsidRPr="00B90CD6" w:rsidRDefault="00E86E7B" w:rsidP="00B90CD6">
      <w:pPr>
        <w:pStyle w:val="Caption"/>
        <w:framePr w:w="4492" w:h="259" w:hRule="exact" w:wrap="around" w:x="3930" w:y="8"/>
        <w:spacing w:line="276" w:lineRule="auto"/>
        <w:jc w:val="center"/>
        <w:rPr>
          <w:rFonts w:ascii="Arial" w:hAnsi="Arial" w:cs="Arial"/>
          <w:b w:val="0"/>
          <w:bCs w:val="0"/>
          <w:i/>
          <w:iCs/>
        </w:rPr>
      </w:pPr>
      <w:bookmarkStart w:id="89" w:name="_Toc196770583"/>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29</w:t>
      </w:r>
      <w:r w:rsidRPr="00B90CD6">
        <w:rPr>
          <w:rFonts w:ascii="Arial" w:hAnsi="Arial" w:cs="Arial"/>
          <w:b w:val="0"/>
          <w:bCs w:val="0"/>
          <w:i/>
          <w:iCs/>
        </w:rPr>
        <w:fldChar w:fldCharType="end"/>
      </w:r>
      <w:r w:rsidRPr="00B90CD6">
        <w:rPr>
          <w:rFonts w:ascii="Arial" w:hAnsi="Arial" w:cs="Arial"/>
          <w:b w:val="0"/>
          <w:bCs w:val="0"/>
          <w:i/>
          <w:iCs/>
        </w:rPr>
        <w:t>:</w:t>
      </w:r>
      <w:r w:rsidRPr="00B90CD6">
        <w:rPr>
          <w:rFonts w:ascii="Arial" w:hAnsi="Arial" w:cs="Arial"/>
          <w:b w:val="0"/>
          <w:bCs w:val="0"/>
          <w:i/>
          <w:iCs/>
          <w:noProof/>
        </w:rPr>
        <w:t xml:space="preserve"> Power Control Output</w:t>
      </w:r>
      <w:bookmarkEnd w:id="89"/>
    </w:p>
    <w:p w14:paraId="6A1899D0" w14:textId="11262C62" w:rsidR="00864F75" w:rsidRPr="00B90CD6" w:rsidRDefault="008908ED" w:rsidP="00B90CD6">
      <w:pPr>
        <w:keepNext/>
        <w:spacing w:line="276" w:lineRule="auto"/>
        <w:rPr>
          <w:rFonts w:ascii="Arial" w:hAnsi="Arial" w:cs="Arial"/>
        </w:rPr>
      </w:pPr>
      <w:r w:rsidRPr="00B90CD6">
        <w:rPr>
          <w:rFonts w:ascii="Arial" w:hAnsi="Arial" w:cs="Arial"/>
        </w:rPr>
        <w:t> </w:t>
      </w:r>
    </w:p>
    <w:p w14:paraId="7AE6FB68" w14:textId="77777777" w:rsidR="008A65E3" w:rsidRPr="00B90CD6" w:rsidRDefault="008A65E3" w:rsidP="00B90CD6">
      <w:pPr>
        <w:keepNext/>
        <w:spacing w:line="276" w:lineRule="auto"/>
        <w:rPr>
          <w:rFonts w:ascii="Arial" w:hAnsi="Arial" w:cs="Arial"/>
        </w:rPr>
      </w:pPr>
    </w:p>
    <w:p w14:paraId="5B5CE5C7" w14:textId="26098977" w:rsidR="0052595B" w:rsidRPr="00B90CD6" w:rsidRDefault="000E64F4" w:rsidP="00B90CD6">
      <w:pPr>
        <w:pStyle w:val="Heading3"/>
        <w:spacing w:before="0" w:after="0" w:line="276" w:lineRule="auto"/>
        <w:rPr>
          <w:rFonts w:ascii="Arial" w:hAnsi="Arial"/>
        </w:rPr>
      </w:pPr>
      <w:bookmarkStart w:id="90" w:name="_Toc196770627"/>
      <w:r w:rsidRPr="00B90CD6">
        <w:rPr>
          <w:rFonts w:ascii="Arial" w:hAnsi="Arial"/>
        </w:rPr>
        <w:t>3.3 V</w:t>
      </w:r>
      <w:r w:rsidRPr="00B90CD6">
        <w:rPr>
          <w:rFonts w:ascii="Arial" w:hAnsi="Arial"/>
          <w:vertAlign w:val="subscript"/>
        </w:rPr>
        <w:t>DC</w:t>
      </w:r>
      <w:r w:rsidRPr="00B90CD6">
        <w:rPr>
          <w:rFonts w:ascii="Arial" w:hAnsi="Arial"/>
        </w:rPr>
        <w:t xml:space="preserve"> to Isolated 5 V</w:t>
      </w:r>
      <w:r w:rsidRPr="00B90CD6">
        <w:rPr>
          <w:rFonts w:ascii="Arial" w:hAnsi="Arial"/>
          <w:vertAlign w:val="subscript"/>
        </w:rPr>
        <w:t>DC</w:t>
      </w:r>
      <w:r w:rsidRPr="00B90CD6">
        <w:rPr>
          <w:rFonts w:ascii="Arial" w:hAnsi="Arial"/>
        </w:rPr>
        <w:t xml:space="preserve"> Converter Validation</w:t>
      </w:r>
      <w:bookmarkEnd w:id="90"/>
    </w:p>
    <w:p w14:paraId="1E1C3B94" w14:textId="77777777" w:rsidR="004E5FF7" w:rsidRPr="00B90CD6" w:rsidRDefault="004E5FF7" w:rsidP="00B90CD6">
      <w:pPr>
        <w:spacing w:line="276" w:lineRule="auto"/>
        <w:rPr>
          <w:rFonts w:ascii="Arial" w:hAnsi="Arial" w:cs="Arial"/>
        </w:rPr>
      </w:pPr>
    </w:p>
    <w:p w14:paraId="370DD438" w14:textId="200A9991" w:rsidR="008F6239" w:rsidRPr="00B90CD6" w:rsidRDefault="00314F14" w:rsidP="00B90CD6">
      <w:pPr>
        <w:spacing w:line="276" w:lineRule="auto"/>
        <w:rPr>
          <w:rFonts w:ascii="Arial" w:hAnsi="Arial" w:cs="Arial"/>
        </w:rPr>
      </w:pPr>
      <w:r w:rsidRPr="00B90CD6">
        <w:rPr>
          <w:rFonts w:ascii="Arial" w:hAnsi="Arial" w:cs="Arial"/>
        </w:rPr>
        <w:t xml:space="preserve">The </w:t>
      </w:r>
      <w:r w:rsidR="00075AB0" w:rsidRPr="00B90CD6">
        <w:rPr>
          <w:rFonts w:ascii="Arial" w:hAnsi="Arial" w:cs="Arial"/>
        </w:rPr>
        <w:t xml:space="preserve">3.3 </w:t>
      </w:r>
      <w:r w:rsidR="00075AB0" w:rsidRPr="000E64F4">
        <w:rPr>
          <w:rFonts w:ascii="Arial" w:hAnsi="Arial"/>
        </w:rPr>
        <w:t>V</w:t>
      </w:r>
      <w:r w:rsidR="00075AB0" w:rsidRPr="000E64F4">
        <w:rPr>
          <w:rFonts w:ascii="Arial" w:hAnsi="Arial"/>
          <w:vertAlign w:val="subscript"/>
        </w:rPr>
        <w:t>DC</w:t>
      </w:r>
      <w:r w:rsidR="00075AB0" w:rsidRPr="000E64F4">
        <w:rPr>
          <w:rFonts w:ascii="Arial" w:hAnsi="Arial"/>
        </w:rPr>
        <w:t xml:space="preserve"> to </w:t>
      </w:r>
      <w:r w:rsidR="00D8525E">
        <w:rPr>
          <w:rFonts w:ascii="Arial" w:hAnsi="Arial"/>
        </w:rPr>
        <w:t>i</w:t>
      </w:r>
      <w:r w:rsidR="00075AB0" w:rsidRPr="000E64F4">
        <w:rPr>
          <w:rFonts w:ascii="Arial" w:hAnsi="Arial"/>
        </w:rPr>
        <w:t>solated 5 V</w:t>
      </w:r>
      <w:r w:rsidR="00075AB0" w:rsidRPr="000E64F4">
        <w:rPr>
          <w:rFonts w:ascii="Arial" w:hAnsi="Arial"/>
          <w:vertAlign w:val="subscript"/>
        </w:rPr>
        <w:t>DC</w:t>
      </w:r>
      <w:r w:rsidR="00075AB0" w:rsidRPr="000E64F4">
        <w:rPr>
          <w:rFonts w:ascii="Arial" w:hAnsi="Arial"/>
        </w:rPr>
        <w:t xml:space="preserve"> </w:t>
      </w:r>
      <w:r w:rsidR="00D8525E">
        <w:rPr>
          <w:rFonts w:ascii="Arial" w:hAnsi="Arial"/>
        </w:rPr>
        <w:t>c</w:t>
      </w:r>
      <w:r w:rsidR="00075AB0" w:rsidRPr="000E64F4">
        <w:rPr>
          <w:rFonts w:ascii="Arial" w:hAnsi="Arial"/>
        </w:rPr>
        <w:t>onver</w:t>
      </w:r>
      <w:r w:rsidR="00075AB0">
        <w:rPr>
          <w:rFonts w:ascii="Arial" w:hAnsi="Arial"/>
        </w:rPr>
        <w:t>ter</w:t>
      </w:r>
      <w:r w:rsidRPr="00B90CD6">
        <w:rPr>
          <w:rFonts w:ascii="Arial" w:hAnsi="Arial" w:cs="Arial"/>
        </w:rPr>
        <w:t xml:space="preserve"> converts 3.3 V</w:t>
      </w:r>
      <w:r w:rsidR="006C33FB" w:rsidRPr="00B90CD6">
        <w:rPr>
          <w:rFonts w:ascii="Arial" w:hAnsi="Arial" w:cs="Arial"/>
          <w:vertAlign w:val="subscript"/>
        </w:rPr>
        <w:t>DC</w:t>
      </w:r>
      <w:r w:rsidRPr="00B90CD6">
        <w:rPr>
          <w:rFonts w:ascii="Arial" w:hAnsi="Arial" w:cs="Arial"/>
        </w:rPr>
        <w:t xml:space="preserve"> to </w:t>
      </w:r>
      <w:r w:rsidR="00EC76D3" w:rsidRPr="00B90CD6">
        <w:rPr>
          <w:rFonts w:ascii="Arial" w:hAnsi="Arial" w:cs="Arial"/>
        </w:rPr>
        <w:t>i</w:t>
      </w:r>
      <w:r w:rsidRPr="00B90CD6">
        <w:rPr>
          <w:rFonts w:ascii="Arial" w:hAnsi="Arial" w:cs="Arial"/>
        </w:rPr>
        <w:t>solated 5</w:t>
      </w:r>
      <w:r w:rsidR="00CB2321" w:rsidRPr="00B90CD6">
        <w:rPr>
          <w:rFonts w:ascii="Arial" w:hAnsi="Arial" w:cs="Arial"/>
        </w:rPr>
        <w:t xml:space="preserve"> </w:t>
      </w:r>
      <w:r w:rsidRPr="00B90CD6">
        <w:rPr>
          <w:rFonts w:ascii="Arial" w:hAnsi="Arial" w:cs="Arial"/>
        </w:rPr>
        <w:t>V</w:t>
      </w:r>
      <w:r w:rsidR="006C33FB" w:rsidRPr="00B90CD6">
        <w:rPr>
          <w:rFonts w:ascii="Arial" w:hAnsi="Arial" w:cs="Arial"/>
          <w:vertAlign w:val="subscript"/>
        </w:rPr>
        <w:t>DC</w:t>
      </w:r>
      <w:r w:rsidRPr="00B90CD6">
        <w:rPr>
          <w:rFonts w:ascii="Arial" w:hAnsi="Arial" w:cs="Arial"/>
        </w:rPr>
        <w:t xml:space="preserve">. In Figure </w:t>
      </w:r>
      <w:r w:rsidR="00075E4C">
        <w:rPr>
          <w:rFonts w:ascii="Arial" w:hAnsi="Arial" w:cs="Arial"/>
        </w:rPr>
        <w:t>30</w:t>
      </w:r>
      <w:r w:rsidRPr="00B90CD6">
        <w:rPr>
          <w:rFonts w:ascii="Arial" w:hAnsi="Arial" w:cs="Arial"/>
        </w:rPr>
        <w:t>, the 3.3V/ISO_5V converter schematic is shown. First, an input connector receives the input 3.3</w:t>
      </w:r>
      <w:r w:rsidR="000C462B" w:rsidRPr="00B90CD6">
        <w:rPr>
          <w:rFonts w:ascii="Arial" w:hAnsi="Arial" w:cs="Arial"/>
        </w:rPr>
        <w:t xml:space="preserve"> </w:t>
      </w:r>
      <w:r w:rsidRPr="00B90CD6">
        <w:rPr>
          <w:rFonts w:ascii="Arial" w:hAnsi="Arial" w:cs="Arial"/>
        </w:rPr>
        <w:t>V</w:t>
      </w:r>
      <w:r w:rsidR="004B474D" w:rsidRPr="00B90CD6">
        <w:rPr>
          <w:rFonts w:ascii="Arial" w:hAnsi="Arial" w:cs="Arial"/>
          <w:vertAlign w:val="subscript"/>
        </w:rPr>
        <w:t>DC</w:t>
      </w:r>
      <w:r w:rsidRPr="00B90CD6">
        <w:rPr>
          <w:rFonts w:ascii="Arial" w:hAnsi="Arial" w:cs="Arial"/>
        </w:rPr>
        <w:t>. Next, a set of capacitors in parallel is connected to ground</w:t>
      </w:r>
      <w:r w:rsidR="0022693A" w:rsidRPr="00B90CD6">
        <w:rPr>
          <w:rFonts w:ascii="Arial" w:hAnsi="Arial" w:cs="Arial"/>
        </w:rPr>
        <w:t>,</w:t>
      </w:r>
      <w:r w:rsidRPr="00B90CD6">
        <w:rPr>
          <w:rFonts w:ascii="Arial" w:hAnsi="Arial" w:cs="Arial"/>
        </w:rPr>
        <w:t xml:space="preserve"> to filter the voltage and reduce noise. Then, a power converter steps up and isolates the 3.3</w:t>
      </w:r>
      <w:r w:rsidR="000C462B" w:rsidRPr="00B90CD6">
        <w:rPr>
          <w:rFonts w:ascii="Arial" w:hAnsi="Arial" w:cs="Arial"/>
        </w:rPr>
        <w:t xml:space="preserve"> </w:t>
      </w:r>
      <w:r w:rsidR="0022693A" w:rsidRPr="00B90CD6">
        <w:rPr>
          <w:rFonts w:ascii="Arial" w:hAnsi="Arial" w:cs="Arial"/>
        </w:rPr>
        <w:t>V</w:t>
      </w:r>
      <w:r w:rsidR="0022693A" w:rsidRPr="00B90CD6">
        <w:rPr>
          <w:rFonts w:ascii="Arial" w:hAnsi="Arial" w:cs="Arial"/>
          <w:vertAlign w:val="subscript"/>
        </w:rPr>
        <w:t>DC</w:t>
      </w:r>
      <w:r w:rsidRPr="00B90CD6">
        <w:rPr>
          <w:rFonts w:ascii="Arial" w:hAnsi="Arial" w:cs="Arial"/>
        </w:rPr>
        <w:t xml:space="preserve"> to 5</w:t>
      </w:r>
      <w:r w:rsidR="000C462B" w:rsidRPr="00B90CD6">
        <w:rPr>
          <w:rFonts w:ascii="Arial" w:hAnsi="Arial" w:cs="Arial"/>
        </w:rPr>
        <w:t xml:space="preserve"> </w:t>
      </w:r>
      <w:r w:rsidR="0022693A" w:rsidRPr="00B90CD6">
        <w:rPr>
          <w:rFonts w:ascii="Arial" w:hAnsi="Arial" w:cs="Arial"/>
        </w:rPr>
        <w:t>V</w:t>
      </w:r>
      <w:r w:rsidR="0022693A" w:rsidRPr="00B90CD6">
        <w:rPr>
          <w:rFonts w:ascii="Arial" w:hAnsi="Arial" w:cs="Arial"/>
          <w:vertAlign w:val="subscript"/>
        </w:rPr>
        <w:t>DC</w:t>
      </w:r>
      <w:r w:rsidRPr="00B90CD6">
        <w:rPr>
          <w:rFonts w:ascii="Arial" w:hAnsi="Arial" w:cs="Arial"/>
        </w:rPr>
        <w:t>. Finally, another set of capacitors in parallel is connected to ground</w:t>
      </w:r>
      <w:r w:rsidR="0022693A" w:rsidRPr="00B90CD6">
        <w:rPr>
          <w:rFonts w:ascii="Arial" w:hAnsi="Arial" w:cs="Arial"/>
        </w:rPr>
        <w:t>,</w:t>
      </w:r>
      <w:r w:rsidRPr="00B90CD6">
        <w:rPr>
          <w:rFonts w:ascii="Arial" w:hAnsi="Arial" w:cs="Arial"/>
        </w:rPr>
        <w:t xml:space="preserve"> to filter the voltage and reduce noise.</w:t>
      </w:r>
    </w:p>
    <w:p w14:paraId="6B28BF65" w14:textId="77777777" w:rsidR="000E2ADE" w:rsidRPr="00B90CD6" w:rsidRDefault="000E2ADE" w:rsidP="00B90CD6">
      <w:pPr>
        <w:spacing w:line="276" w:lineRule="auto"/>
        <w:rPr>
          <w:rFonts w:ascii="Arial" w:hAnsi="Arial" w:cs="Arial"/>
        </w:rPr>
      </w:pPr>
    </w:p>
    <w:p w14:paraId="21185603" w14:textId="77777777" w:rsidR="006E3AD1" w:rsidRPr="00B90CD6" w:rsidRDefault="004C46DA" w:rsidP="00B90CD6">
      <w:pPr>
        <w:keepNext/>
        <w:spacing w:line="276" w:lineRule="auto"/>
        <w:rPr>
          <w:rFonts w:ascii="Arial" w:hAnsi="Arial" w:cs="Arial"/>
        </w:rPr>
      </w:pPr>
      <w:r w:rsidRPr="00B90CD6">
        <w:rPr>
          <w:rFonts w:ascii="Arial" w:hAnsi="Arial" w:cs="Arial"/>
          <w:noProof/>
        </w:rPr>
        <w:drawing>
          <wp:inline distT="0" distB="0" distL="0" distR="0" wp14:anchorId="5A295468" wp14:editId="48976AC8">
            <wp:extent cx="5943600" cy="2259965"/>
            <wp:effectExtent l="38100" t="38100" r="38100" b="45085"/>
            <wp:docPr id="1620856449" name="Picture 1" descr="A diagram of a voltage conver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6449" name="Picture 1" descr="A diagram of a voltage converter&#10;&#10;AI-generated content may be incorrect."/>
                    <pic:cNvPicPr/>
                  </pic:nvPicPr>
                  <pic:blipFill>
                    <a:blip r:embed="rId43"/>
                    <a:stretch>
                      <a:fillRect/>
                    </a:stretch>
                  </pic:blipFill>
                  <pic:spPr>
                    <a:xfrm>
                      <a:off x="0" y="0"/>
                      <a:ext cx="5943600" cy="2259965"/>
                    </a:xfrm>
                    <a:prstGeom prst="rect">
                      <a:avLst/>
                    </a:prstGeom>
                    <a:ln w="28575">
                      <a:solidFill>
                        <a:schemeClr val="tx1"/>
                      </a:solidFill>
                    </a:ln>
                  </pic:spPr>
                </pic:pic>
              </a:graphicData>
            </a:graphic>
          </wp:inline>
        </w:drawing>
      </w:r>
    </w:p>
    <w:p w14:paraId="1B36A54F" w14:textId="6DF70435" w:rsidR="001252E3" w:rsidRPr="00B90CD6" w:rsidRDefault="006E3AD1" w:rsidP="00B90CD6">
      <w:pPr>
        <w:pStyle w:val="Caption"/>
        <w:framePr w:w="9138" w:h="340" w:hRule="exact" w:wrap="around" w:x="1498" w:y="5"/>
        <w:spacing w:line="276" w:lineRule="auto"/>
        <w:jc w:val="center"/>
        <w:rPr>
          <w:rFonts w:ascii="Arial" w:hAnsi="Arial" w:cs="Arial"/>
          <w:b w:val="0"/>
          <w:bCs w:val="0"/>
          <w:i/>
          <w:iCs/>
        </w:rPr>
      </w:pPr>
      <w:bookmarkStart w:id="91" w:name="_Toc196759078"/>
      <w:bookmarkStart w:id="92" w:name="_Toc196770584"/>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30</w:t>
      </w:r>
      <w:r w:rsidRPr="00B90CD6">
        <w:rPr>
          <w:rFonts w:ascii="Arial" w:hAnsi="Arial" w:cs="Arial"/>
          <w:b w:val="0"/>
          <w:bCs w:val="0"/>
          <w:i/>
          <w:iCs/>
        </w:rPr>
        <w:fldChar w:fldCharType="end"/>
      </w:r>
      <w:r w:rsidRPr="00B90CD6">
        <w:rPr>
          <w:rFonts w:ascii="Arial" w:hAnsi="Arial" w:cs="Arial"/>
          <w:b w:val="0"/>
          <w:bCs w:val="0"/>
          <w:i/>
          <w:iCs/>
        </w:rPr>
        <w:t xml:space="preserve">: 3.3V/ISO_5V Converter </w:t>
      </w:r>
      <w:r w:rsidRPr="00B90CD6">
        <w:rPr>
          <w:rFonts w:ascii="Arial" w:hAnsi="Arial" w:cs="Arial"/>
          <w:b w:val="0"/>
          <w:bCs w:val="0"/>
          <w:i/>
          <w:iCs/>
          <w:noProof/>
        </w:rPr>
        <w:t>Schematic</w:t>
      </w:r>
      <w:bookmarkEnd w:id="91"/>
      <w:bookmarkEnd w:id="92"/>
    </w:p>
    <w:p w14:paraId="048E6E78" w14:textId="77777777" w:rsidR="006E3AD1" w:rsidRPr="00B90CD6" w:rsidRDefault="006E3AD1" w:rsidP="00B90CD6">
      <w:pPr>
        <w:spacing w:line="276" w:lineRule="auto"/>
        <w:rPr>
          <w:rFonts w:ascii="Arial" w:hAnsi="Arial" w:cs="Arial"/>
        </w:rPr>
      </w:pPr>
    </w:p>
    <w:p w14:paraId="6F97CD4F" w14:textId="77571AEB" w:rsidR="0098132B" w:rsidRPr="00B90CD6" w:rsidRDefault="0098132B" w:rsidP="00B90CD6">
      <w:pPr>
        <w:spacing w:line="276" w:lineRule="auto"/>
        <w:rPr>
          <w:rFonts w:ascii="Arial" w:hAnsi="Arial" w:cs="Arial"/>
        </w:rPr>
      </w:pPr>
      <w:r w:rsidRPr="00B90CD6">
        <w:rPr>
          <w:rFonts w:ascii="Arial" w:hAnsi="Arial" w:cs="Arial"/>
        </w:rPr>
        <w:t xml:space="preserve">The 3.3 </w:t>
      </w:r>
      <w:r w:rsidRPr="000E64F4">
        <w:rPr>
          <w:rFonts w:ascii="Arial" w:hAnsi="Arial"/>
        </w:rPr>
        <w:t>V</w:t>
      </w:r>
      <w:r w:rsidRPr="000E64F4">
        <w:rPr>
          <w:rFonts w:ascii="Arial" w:hAnsi="Arial"/>
          <w:vertAlign w:val="subscript"/>
        </w:rPr>
        <w:t>DC</w:t>
      </w:r>
      <w:r w:rsidRPr="00B90CD6">
        <w:rPr>
          <w:rFonts w:ascii="Arial" w:hAnsi="Arial" w:cs="Arial"/>
        </w:rPr>
        <w:t xml:space="preserve"> to </w:t>
      </w:r>
      <w:r>
        <w:rPr>
          <w:rFonts w:ascii="Arial" w:hAnsi="Arial"/>
        </w:rPr>
        <w:t>i</w:t>
      </w:r>
      <w:r w:rsidRPr="000E64F4">
        <w:rPr>
          <w:rFonts w:ascii="Arial" w:hAnsi="Arial"/>
        </w:rPr>
        <w:t>solated 5 V</w:t>
      </w:r>
      <w:r w:rsidRPr="000E64F4">
        <w:rPr>
          <w:rFonts w:ascii="Arial" w:hAnsi="Arial"/>
          <w:vertAlign w:val="subscript"/>
        </w:rPr>
        <w:t>DC</w:t>
      </w:r>
      <w:r w:rsidRPr="00B90CD6">
        <w:rPr>
          <w:rFonts w:ascii="Arial" w:hAnsi="Arial" w:cs="Arial"/>
        </w:rPr>
        <w:t xml:space="preserve"> converter was validated by supplying an input voltage and measuring the output voltage</w:t>
      </w:r>
      <w:r w:rsidR="00E314F6" w:rsidRPr="00B90CD6">
        <w:rPr>
          <w:rFonts w:ascii="Arial" w:hAnsi="Arial" w:cs="Arial"/>
        </w:rPr>
        <w:t xml:space="preserve"> under varying loads</w:t>
      </w:r>
      <w:r w:rsidRPr="00B90CD6">
        <w:rPr>
          <w:rFonts w:ascii="Arial" w:hAnsi="Arial" w:cs="Arial"/>
        </w:rPr>
        <w:t>. The validation testing was conducted at a</w:t>
      </w:r>
      <w:r w:rsidR="008E1629" w:rsidRPr="00B90CD6">
        <w:rPr>
          <w:rFonts w:ascii="Arial" w:hAnsi="Arial" w:cs="Arial"/>
        </w:rPr>
        <w:t xml:space="preserve">n input voltage </w:t>
      </w:r>
      <w:r w:rsidRPr="00B90CD6">
        <w:rPr>
          <w:rFonts w:ascii="Arial" w:hAnsi="Arial" w:cs="Arial"/>
        </w:rPr>
        <w:t xml:space="preserve">of 3.3 </w:t>
      </w:r>
      <w:r w:rsidRPr="000E64F4">
        <w:rPr>
          <w:rFonts w:ascii="Arial" w:hAnsi="Arial"/>
        </w:rPr>
        <w:t>V</w:t>
      </w:r>
      <w:r w:rsidRPr="000E64F4">
        <w:rPr>
          <w:rFonts w:ascii="Arial" w:hAnsi="Arial"/>
          <w:vertAlign w:val="subscript"/>
        </w:rPr>
        <w:t>DC</w:t>
      </w:r>
      <w:r w:rsidRPr="00B90CD6">
        <w:rPr>
          <w:rFonts w:ascii="Arial" w:hAnsi="Arial" w:cs="Arial"/>
        </w:rPr>
        <w:t xml:space="preserve"> using a DC power supply</w:t>
      </w:r>
      <w:r w:rsidR="008E1629" w:rsidRPr="00B90CD6">
        <w:rPr>
          <w:rFonts w:ascii="Arial" w:hAnsi="Arial" w:cs="Arial"/>
        </w:rPr>
        <w:t xml:space="preserve"> and the </w:t>
      </w:r>
      <w:r w:rsidR="00072554" w:rsidRPr="00B90CD6">
        <w:rPr>
          <w:rFonts w:ascii="Arial" w:hAnsi="Arial" w:cs="Arial"/>
        </w:rPr>
        <w:t>varying currents using an electronic load</w:t>
      </w:r>
      <w:r w:rsidRPr="00B90CD6">
        <w:rPr>
          <w:rFonts w:ascii="Arial" w:hAnsi="Arial" w:cs="Arial"/>
        </w:rPr>
        <w:t xml:space="preserve">. The resulting </w:t>
      </w:r>
      <w:r w:rsidR="00072554" w:rsidRPr="00B90CD6">
        <w:rPr>
          <w:rFonts w:ascii="Arial" w:hAnsi="Arial" w:cs="Arial"/>
        </w:rPr>
        <w:t>data</w:t>
      </w:r>
      <w:r w:rsidRPr="00B90CD6">
        <w:rPr>
          <w:rFonts w:ascii="Arial" w:hAnsi="Arial" w:cs="Arial"/>
        </w:rPr>
        <w:t xml:space="preserve"> </w:t>
      </w:r>
      <w:r w:rsidR="00D25DB6" w:rsidRPr="00B90CD6">
        <w:rPr>
          <w:rFonts w:ascii="Arial" w:hAnsi="Arial" w:cs="Arial"/>
        </w:rPr>
        <w:t xml:space="preserve">was </w:t>
      </w:r>
      <w:r w:rsidRPr="00B90CD6">
        <w:rPr>
          <w:rFonts w:ascii="Arial" w:hAnsi="Arial" w:cs="Arial"/>
        </w:rPr>
        <w:t xml:space="preserve">recorded in Table </w:t>
      </w:r>
      <w:r w:rsidR="002A5559">
        <w:rPr>
          <w:rFonts w:ascii="Arial" w:hAnsi="Arial" w:cs="Arial"/>
        </w:rPr>
        <w:t>9</w:t>
      </w:r>
      <w:r w:rsidRPr="00B90CD6">
        <w:rPr>
          <w:rFonts w:ascii="Arial" w:hAnsi="Arial" w:cs="Arial"/>
        </w:rPr>
        <w:t>.</w:t>
      </w:r>
    </w:p>
    <w:p w14:paraId="3B0C0F83" w14:textId="77777777" w:rsidR="0098132B" w:rsidRPr="00B90CD6" w:rsidRDefault="0098132B" w:rsidP="00B90CD6">
      <w:pPr>
        <w:spacing w:line="276" w:lineRule="auto"/>
        <w:rPr>
          <w:rFonts w:ascii="Arial" w:hAnsi="Arial" w:cs="Arial"/>
        </w:rPr>
      </w:pPr>
    </w:p>
    <w:tbl>
      <w:tblPr>
        <w:tblStyle w:val="GridTable1Light"/>
        <w:tblW w:w="9445" w:type="dxa"/>
        <w:tblLayout w:type="fixed"/>
        <w:tblLook w:val="04A0" w:firstRow="1" w:lastRow="0" w:firstColumn="1" w:lastColumn="0" w:noHBand="0" w:noVBand="1"/>
      </w:tblPr>
      <w:tblGrid>
        <w:gridCol w:w="4722"/>
        <w:gridCol w:w="4723"/>
      </w:tblGrid>
      <w:tr w:rsidR="00D25DB6" w:rsidRPr="00B90CD6" w14:paraId="53FEA8E2" w14:textId="77777777" w:rsidTr="001732C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22" w:type="dxa"/>
            <w:noWrap/>
            <w:hideMark/>
          </w:tcPr>
          <w:p w14:paraId="04FB2894" w14:textId="51107916" w:rsidR="00D25DB6" w:rsidRPr="004C6B0C" w:rsidRDefault="00D25DB6" w:rsidP="00B90CD6">
            <w:pPr>
              <w:spacing w:line="276" w:lineRule="auto"/>
              <w:jc w:val="center"/>
              <w:rPr>
                <w:rFonts w:ascii="Arial" w:eastAsia="Times New Roman" w:hAnsi="Arial" w:cs="Arial"/>
                <w:b w:val="0"/>
                <w:bCs w:val="0"/>
                <w:color w:val="000000"/>
                <w:szCs w:val="23"/>
              </w:rPr>
            </w:pPr>
            <w:r w:rsidRPr="001732CE">
              <w:rPr>
                <w:rStyle w:val="font81"/>
                <w:rFonts w:ascii="Arial" w:hAnsi="Arial" w:cs="Arial"/>
                <w:b w:val="0"/>
                <w:bCs w:val="0"/>
                <w:sz w:val="23"/>
                <w:szCs w:val="23"/>
              </w:rPr>
              <w:t>I</w:t>
            </w:r>
            <w:r w:rsidRPr="001732CE">
              <w:rPr>
                <w:rStyle w:val="font91"/>
                <w:rFonts w:ascii="Arial" w:hAnsi="Arial" w:cs="Arial"/>
                <w:b w:val="0"/>
                <w:bCs w:val="0"/>
                <w:sz w:val="23"/>
                <w:szCs w:val="23"/>
                <w:vertAlign w:val="subscript"/>
              </w:rPr>
              <w:t>out</w:t>
            </w:r>
            <w:r w:rsidRPr="001732CE">
              <w:rPr>
                <w:rStyle w:val="font81"/>
                <w:rFonts w:ascii="Arial" w:hAnsi="Arial" w:cs="Arial"/>
                <w:b w:val="0"/>
                <w:bCs w:val="0"/>
                <w:sz w:val="23"/>
                <w:szCs w:val="23"/>
              </w:rPr>
              <w:t xml:space="preserve"> (mA)</w:t>
            </w:r>
          </w:p>
        </w:tc>
        <w:tc>
          <w:tcPr>
            <w:tcW w:w="4723" w:type="dxa"/>
            <w:noWrap/>
            <w:hideMark/>
          </w:tcPr>
          <w:p w14:paraId="32507754" w14:textId="6D19A00C" w:rsidR="00D25DB6" w:rsidRPr="004C6B0C" w:rsidRDefault="00D25DB6"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1732CE">
              <w:rPr>
                <w:rFonts w:ascii="Arial" w:hAnsi="Arial" w:cs="Arial"/>
                <w:b w:val="0"/>
                <w:bCs w:val="0"/>
                <w:color w:val="000000"/>
                <w:szCs w:val="23"/>
              </w:rPr>
              <w:t>V</w:t>
            </w:r>
            <w:r w:rsidRPr="001732CE">
              <w:rPr>
                <w:rStyle w:val="font51"/>
                <w:rFonts w:ascii="Arial" w:hAnsi="Arial" w:cs="Arial"/>
                <w:b w:val="0"/>
                <w:bCs w:val="0"/>
                <w:sz w:val="23"/>
                <w:szCs w:val="23"/>
                <w:vertAlign w:val="subscript"/>
              </w:rPr>
              <w:t>out</w:t>
            </w:r>
            <w:r w:rsidRPr="001732CE">
              <w:rPr>
                <w:rStyle w:val="font01"/>
                <w:rFonts w:ascii="Arial" w:hAnsi="Arial" w:cs="Arial"/>
                <w:b w:val="0"/>
                <w:bCs w:val="0"/>
                <w:sz w:val="23"/>
                <w:szCs w:val="23"/>
              </w:rPr>
              <w:t xml:space="preserve"> (V)</w:t>
            </w:r>
          </w:p>
        </w:tc>
      </w:tr>
      <w:tr w:rsidR="00D25DB6" w:rsidRPr="00B90CD6" w14:paraId="033055B1"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hideMark/>
          </w:tcPr>
          <w:p w14:paraId="6BA1B7FF" w14:textId="13518F25" w:rsidR="00D25DB6" w:rsidRPr="004C6B0C" w:rsidRDefault="00D25DB6"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12</w:t>
            </w:r>
          </w:p>
        </w:tc>
        <w:tc>
          <w:tcPr>
            <w:tcW w:w="4723" w:type="dxa"/>
            <w:noWrap/>
            <w:hideMark/>
          </w:tcPr>
          <w:p w14:paraId="361C9FEF" w14:textId="3C020F1E" w:rsidR="00D25DB6" w:rsidRPr="004C6B0C" w:rsidRDefault="00D25DB6"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5.381</w:t>
            </w:r>
          </w:p>
        </w:tc>
      </w:tr>
      <w:tr w:rsidR="00D25DB6" w:rsidRPr="00B90CD6" w14:paraId="77860609"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hideMark/>
          </w:tcPr>
          <w:p w14:paraId="70540DD0" w14:textId="553A1A39" w:rsidR="00D25DB6" w:rsidRPr="004C6B0C" w:rsidRDefault="00D25DB6"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50</w:t>
            </w:r>
          </w:p>
        </w:tc>
        <w:tc>
          <w:tcPr>
            <w:tcW w:w="4723" w:type="dxa"/>
            <w:noWrap/>
            <w:hideMark/>
          </w:tcPr>
          <w:p w14:paraId="63A2CC57" w14:textId="54926A67" w:rsidR="00D25DB6" w:rsidRPr="004C6B0C" w:rsidRDefault="00D25DB6"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5.188</w:t>
            </w:r>
          </w:p>
        </w:tc>
      </w:tr>
      <w:tr w:rsidR="00D25DB6" w:rsidRPr="00B90CD6" w14:paraId="60939A7C"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hideMark/>
          </w:tcPr>
          <w:p w14:paraId="6BA27EB4" w14:textId="3BBB1C8A" w:rsidR="00D25DB6" w:rsidRPr="004C6B0C" w:rsidRDefault="00D25DB6"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100</w:t>
            </w:r>
          </w:p>
        </w:tc>
        <w:tc>
          <w:tcPr>
            <w:tcW w:w="4723" w:type="dxa"/>
            <w:noWrap/>
            <w:hideMark/>
          </w:tcPr>
          <w:p w14:paraId="53E3ADE9" w14:textId="5B5BA785" w:rsidR="00D25DB6" w:rsidRPr="004C6B0C" w:rsidRDefault="00D25DB6"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4.981</w:t>
            </w:r>
          </w:p>
        </w:tc>
      </w:tr>
      <w:tr w:rsidR="00D25DB6" w:rsidRPr="00B90CD6" w14:paraId="7DFFEDE2"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1812888B" w14:textId="66367C12" w:rsidR="00D25DB6" w:rsidRPr="001732CE" w:rsidRDefault="00D25DB6"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150</w:t>
            </w:r>
          </w:p>
        </w:tc>
        <w:tc>
          <w:tcPr>
            <w:tcW w:w="4723" w:type="dxa"/>
            <w:noWrap/>
          </w:tcPr>
          <w:p w14:paraId="1A0CF42C" w14:textId="5342A7D0" w:rsidR="00D25DB6" w:rsidRPr="001732CE" w:rsidRDefault="00D25DB6"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4.782</w:t>
            </w:r>
          </w:p>
        </w:tc>
      </w:tr>
      <w:tr w:rsidR="00D25DB6" w:rsidRPr="00B90CD6" w14:paraId="255FA6EA"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hideMark/>
          </w:tcPr>
          <w:p w14:paraId="199A74E5" w14:textId="31A60383" w:rsidR="00D25DB6" w:rsidRPr="004C6B0C" w:rsidRDefault="00D25DB6"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200</w:t>
            </w:r>
          </w:p>
        </w:tc>
        <w:tc>
          <w:tcPr>
            <w:tcW w:w="4723" w:type="dxa"/>
            <w:noWrap/>
            <w:hideMark/>
          </w:tcPr>
          <w:p w14:paraId="5583339B" w14:textId="0F0F0AE8" w:rsidR="00D25DB6" w:rsidRPr="004C6B0C" w:rsidRDefault="00D25DB6" w:rsidP="002A5559">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4.581</w:t>
            </w:r>
          </w:p>
        </w:tc>
      </w:tr>
    </w:tbl>
    <w:p w14:paraId="2C09B201" w14:textId="73FB7547" w:rsidR="00F27A45" w:rsidRPr="002A5559" w:rsidRDefault="002A5559" w:rsidP="002A5559">
      <w:pPr>
        <w:pStyle w:val="Caption"/>
        <w:framePr w:w="8907" w:h="313" w:hRule="exact" w:wrap="around" w:x="1729" w:y="2"/>
        <w:jc w:val="center"/>
        <w:rPr>
          <w:rFonts w:ascii="Arial" w:hAnsi="Arial" w:cs="Arial"/>
          <w:b w:val="0"/>
          <w:bCs w:val="0"/>
          <w:i/>
          <w:iCs/>
        </w:rPr>
      </w:pPr>
      <w:bookmarkStart w:id="93" w:name="_Toc196765975"/>
      <w:r w:rsidRPr="002A5559">
        <w:rPr>
          <w:rFonts w:ascii="Arial" w:hAnsi="Arial" w:cs="Arial"/>
          <w:b w:val="0"/>
          <w:bCs w:val="0"/>
          <w:i/>
          <w:iCs/>
        </w:rPr>
        <w:t xml:space="preserve">Table </w:t>
      </w:r>
      <w:r w:rsidRPr="002A5559">
        <w:rPr>
          <w:rFonts w:ascii="Arial" w:hAnsi="Arial" w:cs="Arial"/>
          <w:b w:val="0"/>
          <w:bCs w:val="0"/>
          <w:i/>
          <w:iCs/>
        </w:rPr>
        <w:fldChar w:fldCharType="begin"/>
      </w:r>
      <w:r w:rsidRPr="002A5559">
        <w:rPr>
          <w:rFonts w:ascii="Arial" w:hAnsi="Arial" w:cs="Arial"/>
          <w:b w:val="0"/>
          <w:bCs w:val="0"/>
          <w:i/>
          <w:iCs/>
        </w:rPr>
        <w:instrText xml:space="preserve"> SEQ Table \* ARABIC </w:instrText>
      </w:r>
      <w:r w:rsidRPr="002A5559">
        <w:rPr>
          <w:rFonts w:ascii="Arial" w:hAnsi="Arial" w:cs="Arial"/>
          <w:b w:val="0"/>
          <w:bCs w:val="0"/>
          <w:i/>
          <w:iCs/>
        </w:rPr>
        <w:fldChar w:fldCharType="separate"/>
      </w:r>
      <w:r w:rsidRPr="002A5559">
        <w:rPr>
          <w:rFonts w:ascii="Arial" w:hAnsi="Arial" w:cs="Arial"/>
          <w:b w:val="0"/>
          <w:bCs w:val="0"/>
          <w:i/>
          <w:iCs/>
        </w:rPr>
        <w:fldChar w:fldCharType="end"/>
      </w:r>
      <w:r w:rsidRPr="002A5559">
        <w:rPr>
          <w:rFonts w:ascii="Arial" w:hAnsi="Arial" w:cs="Arial"/>
          <w:b w:val="0"/>
          <w:bCs w:val="0"/>
          <w:i/>
          <w:iCs/>
        </w:rPr>
        <w:t>: 3.3V/ISO_5V Converter Load Regulation Test</w:t>
      </w:r>
      <w:bookmarkEnd w:id="93"/>
    </w:p>
    <w:p w14:paraId="1E9BAA5C" w14:textId="77777777" w:rsidR="002A5559" w:rsidRDefault="002A5559" w:rsidP="00B90CD6">
      <w:pPr>
        <w:spacing w:line="276" w:lineRule="auto"/>
        <w:rPr>
          <w:rFonts w:ascii="Arial" w:hAnsi="Arial" w:cs="Arial"/>
        </w:rPr>
      </w:pPr>
    </w:p>
    <w:p w14:paraId="56422F78" w14:textId="4AA92D97" w:rsidR="00FB614E" w:rsidRPr="00B90CD6" w:rsidRDefault="00D25DB6" w:rsidP="00B90CD6">
      <w:pPr>
        <w:spacing w:line="276" w:lineRule="auto"/>
        <w:rPr>
          <w:rFonts w:ascii="Arial" w:hAnsi="Arial" w:cs="Arial"/>
        </w:rPr>
      </w:pPr>
      <w:r w:rsidRPr="00B90CD6">
        <w:rPr>
          <w:rFonts w:ascii="Arial" w:hAnsi="Arial" w:cs="Arial"/>
        </w:rPr>
        <w:t>Furthermore, t</w:t>
      </w:r>
      <w:r w:rsidR="00C2286E" w:rsidRPr="00B90CD6">
        <w:rPr>
          <w:rFonts w:ascii="Arial" w:hAnsi="Arial" w:cs="Arial"/>
        </w:rPr>
        <w:t xml:space="preserve">he </w:t>
      </w:r>
      <w:r w:rsidR="00D8525E" w:rsidRPr="00B90CD6">
        <w:rPr>
          <w:rFonts w:ascii="Arial" w:hAnsi="Arial" w:cs="Arial"/>
        </w:rPr>
        <w:t xml:space="preserve">3.3 </w:t>
      </w:r>
      <w:r w:rsidR="00D8525E" w:rsidRPr="000E64F4">
        <w:rPr>
          <w:rFonts w:ascii="Arial" w:hAnsi="Arial"/>
        </w:rPr>
        <w:t>V</w:t>
      </w:r>
      <w:r w:rsidR="00D8525E" w:rsidRPr="000E64F4">
        <w:rPr>
          <w:rFonts w:ascii="Arial" w:hAnsi="Arial"/>
          <w:vertAlign w:val="subscript"/>
        </w:rPr>
        <w:t>DC</w:t>
      </w:r>
      <w:r w:rsidR="00D8525E" w:rsidRPr="00B90CD6">
        <w:rPr>
          <w:rFonts w:ascii="Arial" w:hAnsi="Arial" w:cs="Arial"/>
        </w:rPr>
        <w:t xml:space="preserve"> to </w:t>
      </w:r>
      <w:r w:rsidR="00D8525E">
        <w:rPr>
          <w:rFonts w:ascii="Arial" w:hAnsi="Arial"/>
        </w:rPr>
        <w:t>i</w:t>
      </w:r>
      <w:r w:rsidR="00D8525E" w:rsidRPr="000E64F4">
        <w:rPr>
          <w:rFonts w:ascii="Arial" w:hAnsi="Arial"/>
        </w:rPr>
        <w:t>solated 5 V</w:t>
      </w:r>
      <w:r w:rsidR="00D8525E" w:rsidRPr="000E64F4">
        <w:rPr>
          <w:rFonts w:ascii="Arial" w:hAnsi="Arial"/>
          <w:vertAlign w:val="subscript"/>
        </w:rPr>
        <w:t>DC</w:t>
      </w:r>
      <w:r w:rsidR="00D8525E" w:rsidRPr="00B90CD6">
        <w:rPr>
          <w:rFonts w:ascii="Arial" w:hAnsi="Arial" w:cs="Arial"/>
        </w:rPr>
        <w:t xml:space="preserve"> converter </w:t>
      </w:r>
      <w:r w:rsidR="00C2286E" w:rsidRPr="00B90CD6">
        <w:rPr>
          <w:rFonts w:ascii="Arial" w:hAnsi="Arial" w:cs="Arial"/>
        </w:rPr>
        <w:t xml:space="preserve">was validated by supplying </w:t>
      </w:r>
      <w:r w:rsidR="00234D7E" w:rsidRPr="00B90CD6">
        <w:rPr>
          <w:rFonts w:ascii="Arial" w:hAnsi="Arial" w:cs="Arial"/>
        </w:rPr>
        <w:t xml:space="preserve">various </w:t>
      </w:r>
      <w:r w:rsidR="00C2286E" w:rsidRPr="00B90CD6">
        <w:rPr>
          <w:rFonts w:ascii="Arial" w:hAnsi="Arial" w:cs="Arial"/>
        </w:rPr>
        <w:t>input voltage</w:t>
      </w:r>
      <w:r w:rsidR="00234D7E" w:rsidRPr="00B90CD6">
        <w:rPr>
          <w:rFonts w:ascii="Arial" w:hAnsi="Arial" w:cs="Arial"/>
        </w:rPr>
        <w:t>s</w:t>
      </w:r>
      <w:r w:rsidR="00C2286E" w:rsidRPr="00B90CD6">
        <w:rPr>
          <w:rFonts w:ascii="Arial" w:hAnsi="Arial" w:cs="Arial"/>
        </w:rPr>
        <w:t xml:space="preserve"> and measuring the output voltage. The validation testing was conducted at </w:t>
      </w:r>
      <w:r w:rsidR="00C42161" w:rsidRPr="00B90CD6">
        <w:rPr>
          <w:rFonts w:ascii="Arial" w:hAnsi="Arial" w:cs="Arial"/>
        </w:rPr>
        <w:t>a range of values similar to the</w:t>
      </w:r>
      <w:r w:rsidR="00C2286E" w:rsidRPr="00B90CD6">
        <w:rPr>
          <w:rFonts w:ascii="Arial" w:hAnsi="Arial" w:cs="Arial"/>
        </w:rPr>
        <w:t xml:space="preserve"> operating voltage of 3.3 </w:t>
      </w:r>
      <w:r w:rsidR="00D8525E" w:rsidRPr="000E64F4">
        <w:rPr>
          <w:rFonts w:ascii="Arial" w:hAnsi="Arial"/>
        </w:rPr>
        <w:t>V</w:t>
      </w:r>
      <w:r w:rsidR="00D8525E" w:rsidRPr="000E64F4">
        <w:rPr>
          <w:rFonts w:ascii="Arial" w:hAnsi="Arial"/>
          <w:vertAlign w:val="subscript"/>
        </w:rPr>
        <w:t>DC</w:t>
      </w:r>
      <w:r w:rsidR="00C2286E" w:rsidRPr="00B90CD6">
        <w:rPr>
          <w:rFonts w:ascii="Arial" w:hAnsi="Arial" w:cs="Arial"/>
        </w:rPr>
        <w:t xml:space="preserve"> and was generated using a DC power supply</w:t>
      </w:r>
      <w:r w:rsidR="00C42161" w:rsidRPr="00B90CD6">
        <w:rPr>
          <w:rFonts w:ascii="Arial" w:hAnsi="Arial" w:cs="Arial"/>
        </w:rPr>
        <w:t xml:space="preserve">. The resulting </w:t>
      </w:r>
      <w:r w:rsidR="00962436" w:rsidRPr="00B90CD6">
        <w:rPr>
          <w:rFonts w:ascii="Arial" w:hAnsi="Arial" w:cs="Arial"/>
        </w:rPr>
        <w:t>output voltages were recorded in Table #.</w:t>
      </w:r>
    </w:p>
    <w:p w14:paraId="5D45B0DD" w14:textId="77777777" w:rsidR="00962436" w:rsidRPr="00B90CD6" w:rsidRDefault="00962436" w:rsidP="00B90CD6">
      <w:pPr>
        <w:spacing w:line="276" w:lineRule="auto"/>
        <w:rPr>
          <w:rFonts w:ascii="Arial" w:hAnsi="Arial" w:cs="Arial"/>
        </w:rPr>
      </w:pPr>
    </w:p>
    <w:tbl>
      <w:tblPr>
        <w:tblStyle w:val="GridTable1Light"/>
        <w:tblW w:w="9445" w:type="dxa"/>
        <w:tblLayout w:type="fixed"/>
        <w:tblLook w:val="04A0" w:firstRow="1" w:lastRow="0" w:firstColumn="1" w:lastColumn="0" w:noHBand="0" w:noVBand="1"/>
      </w:tblPr>
      <w:tblGrid>
        <w:gridCol w:w="2361"/>
        <w:gridCol w:w="2361"/>
        <w:gridCol w:w="2361"/>
        <w:gridCol w:w="2362"/>
      </w:tblGrid>
      <w:tr w:rsidR="004C6B0C" w:rsidRPr="004C6B0C" w14:paraId="4B898058" w14:textId="77777777" w:rsidTr="001732C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0A39AB57" w14:textId="77777777" w:rsidR="004C6B0C" w:rsidRPr="004C6B0C" w:rsidRDefault="004C6B0C" w:rsidP="00B90CD6">
            <w:pPr>
              <w:spacing w:line="276" w:lineRule="auto"/>
              <w:jc w:val="center"/>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in</w:t>
            </w:r>
            <w:r w:rsidRPr="004C6B0C">
              <w:rPr>
                <w:rFonts w:ascii="Arial" w:eastAsia="Times New Roman" w:hAnsi="Arial" w:cs="Arial"/>
                <w:b w:val="0"/>
                <w:bCs w:val="0"/>
                <w:color w:val="000000"/>
                <w:szCs w:val="23"/>
              </w:rPr>
              <w:t xml:space="preserve"> (V)</w:t>
            </w:r>
          </w:p>
        </w:tc>
        <w:tc>
          <w:tcPr>
            <w:tcW w:w="2361" w:type="dxa"/>
            <w:noWrap/>
            <w:hideMark/>
          </w:tcPr>
          <w:p w14:paraId="616EEDEA" w14:textId="77777777" w:rsidR="004C6B0C" w:rsidRPr="004C6B0C" w:rsidRDefault="004C6B0C"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in,pp</w:t>
            </w:r>
            <w:r w:rsidRPr="004C6B0C">
              <w:rPr>
                <w:rFonts w:ascii="Arial" w:eastAsia="Times New Roman" w:hAnsi="Arial" w:cs="Arial"/>
                <w:b w:val="0"/>
                <w:bCs w:val="0"/>
                <w:color w:val="000000"/>
                <w:szCs w:val="23"/>
              </w:rPr>
              <w:t xml:space="preserve"> (mV)</w:t>
            </w:r>
          </w:p>
        </w:tc>
        <w:tc>
          <w:tcPr>
            <w:tcW w:w="2361" w:type="dxa"/>
            <w:noWrap/>
            <w:hideMark/>
          </w:tcPr>
          <w:p w14:paraId="77AA0485" w14:textId="77777777" w:rsidR="004C6B0C" w:rsidRPr="004C6B0C" w:rsidRDefault="004C6B0C"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out</w:t>
            </w:r>
            <w:r w:rsidRPr="004C6B0C">
              <w:rPr>
                <w:rFonts w:ascii="Arial" w:eastAsia="Times New Roman" w:hAnsi="Arial" w:cs="Arial"/>
                <w:b w:val="0"/>
                <w:bCs w:val="0"/>
                <w:color w:val="000000"/>
                <w:szCs w:val="23"/>
              </w:rPr>
              <w:t xml:space="preserve"> (V)</w:t>
            </w:r>
          </w:p>
        </w:tc>
        <w:tc>
          <w:tcPr>
            <w:tcW w:w="2362" w:type="dxa"/>
            <w:noWrap/>
            <w:hideMark/>
          </w:tcPr>
          <w:p w14:paraId="507C4C57" w14:textId="77777777" w:rsidR="004C6B0C" w:rsidRPr="004C6B0C" w:rsidRDefault="004C6B0C"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out,pp</w:t>
            </w:r>
            <w:r w:rsidRPr="004C6B0C">
              <w:rPr>
                <w:rFonts w:ascii="Arial" w:eastAsia="Times New Roman" w:hAnsi="Arial" w:cs="Arial"/>
                <w:b w:val="0"/>
                <w:bCs w:val="0"/>
                <w:color w:val="000000"/>
                <w:szCs w:val="23"/>
              </w:rPr>
              <w:t xml:space="preserve"> (mV)</w:t>
            </w:r>
          </w:p>
        </w:tc>
      </w:tr>
      <w:tr w:rsidR="004C6B0C" w:rsidRPr="004C6B0C" w14:paraId="29CC3650"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750D8888" w14:textId="77777777" w:rsidR="004C6B0C" w:rsidRPr="004C6B0C" w:rsidRDefault="004C6B0C" w:rsidP="00B90CD6">
            <w:pPr>
              <w:spacing w:line="276" w:lineRule="auto"/>
              <w:jc w:val="center"/>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2.8</w:t>
            </w:r>
          </w:p>
        </w:tc>
        <w:tc>
          <w:tcPr>
            <w:tcW w:w="2361" w:type="dxa"/>
            <w:noWrap/>
            <w:hideMark/>
          </w:tcPr>
          <w:p w14:paraId="233BBE12"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500</w:t>
            </w:r>
          </w:p>
        </w:tc>
        <w:tc>
          <w:tcPr>
            <w:tcW w:w="2361" w:type="dxa"/>
            <w:noWrap/>
            <w:hideMark/>
          </w:tcPr>
          <w:p w14:paraId="45F78B56"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4.9</w:t>
            </w:r>
          </w:p>
        </w:tc>
        <w:tc>
          <w:tcPr>
            <w:tcW w:w="2362" w:type="dxa"/>
            <w:noWrap/>
            <w:hideMark/>
          </w:tcPr>
          <w:p w14:paraId="44A93111"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500</w:t>
            </w:r>
          </w:p>
        </w:tc>
      </w:tr>
      <w:tr w:rsidR="004C6B0C" w:rsidRPr="004C6B0C" w14:paraId="2729AB35"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1A4C6C70" w14:textId="77777777" w:rsidR="004C6B0C" w:rsidRPr="004C6B0C" w:rsidRDefault="004C6B0C" w:rsidP="00B90CD6">
            <w:pPr>
              <w:spacing w:line="276" w:lineRule="auto"/>
              <w:jc w:val="center"/>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3.2</w:t>
            </w:r>
          </w:p>
        </w:tc>
        <w:tc>
          <w:tcPr>
            <w:tcW w:w="2361" w:type="dxa"/>
            <w:noWrap/>
            <w:hideMark/>
          </w:tcPr>
          <w:p w14:paraId="00E8C235"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500</w:t>
            </w:r>
          </w:p>
        </w:tc>
        <w:tc>
          <w:tcPr>
            <w:tcW w:w="2361" w:type="dxa"/>
            <w:noWrap/>
            <w:hideMark/>
          </w:tcPr>
          <w:p w14:paraId="7C6F2399"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4.8</w:t>
            </w:r>
          </w:p>
        </w:tc>
        <w:tc>
          <w:tcPr>
            <w:tcW w:w="2362" w:type="dxa"/>
            <w:noWrap/>
            <w:hideMark/>
          </w:tcPr>
          <w:p w14:paraId="4EB59533"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500</w:t>
            </w:r>
          </w:p>
        </w:tc>
      </w:tr>
      <w:tr w:rsidR="004C6B0C" w:rsidRPr="004C6B0C" w14:paraId="0EEED240"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0499D664" w14:textId="77777777" w:rsidR="004C6B0C" w:rsidRPr="004C6B0C" w:rsidRDefault="004C6B0C" w:rsidP="00B90CD6">
            <w:pPr>
              <w:spacing w:line="276" w:lineRule="auto"/>
              <w:jc w:val="center"/>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3.3</w:t>
            </w:r>
          </w:p>
        </w:tc>
        <w:tc>
          <w:tcPr>
            <w:tcW w:w="2361" w:type="dxa"/>
            <w:noWrap/>
            <w:hideMark/>
          </w:tcPr>
          <w:p w14:paraId="1CC26E68"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500</w:t>
            </w:r>
          </w:p>
        </w:tc>
        <w:tc>
          <w:tcPr>
            <w:tcW w:w="2361" w:type="dxa"/>
            <w:noWrap/>
            <w:hideMark/>
          </w:tcPr>
          <w:p w14:paraId="6A124879"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5.3</w:t>
            </w:r>
          </w:p>
        </w:tc>
        <w:tc>
          <w:tcPr>
            <w:tcW w:w="2362" w:type="dxa"/>
            <w:noWrap/>
            <w:hideMark/>
          </w:tcPr>
          <w:p w14:paraId="5A7328BD"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500</w:t>
            </w:r>
          </w:p>
        </w:tc>
      </w:tr>
      <w:tr w:rsidR="004C6B0C" w:rsidRPr="004C6B0C" w14:paraId="4F0C8504"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7B0490D4" w14:textId="52DDE937" w:rsidR="004C6B0C" w:rsidRPr="004C6B0C" w:rsidRDefault="004C6B0C" w:rsidP="00B90CD6">
            <w:pPr>
              <w:spacing w:line="276" w:lineRule="auto"/>
              <w:jc w:val="center"/>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3.6</w:t>
            </w:r>
          </w:p>
        </w:tc>
        <w:tc>
          <w:tcPr>
            <w:tcW w:w="2361" w:type="dxa"/>
            <w:noWrap/>
            <w:hideMark/>
          </w:tcPr>
          <w:p w14:paraId="7934FBF7"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900</w:t>
            </w:r>
          </w:p>
        </w:tc>
        <w:tc>
          <w:tcPr>
            <w:tcW w:w="2361" w:type="dxa"/>
            <w:noWrap/>
            <w:hideMark/>
          </w:tcPr>
          <w:p w14:paraId="00B322C1"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5.7</w:t>
            </w:r>
          </w:p>
        </w:tc>
        <w:tc>
          <w:tcPr>
            <w:tcW w:w="2362" w:type="dxa"/>
            <w:noWrap/>
            <w:hideMark/>
          </w:tcPr>
          <w:p w14:paraId="7348E881" w14:textId="77777777" w:rsidR="004C6B0C" w:rsidRPr="004C6B0C" w:rsidRDefault="004C6B0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4C6B0C">
              <w:rPr>
                <w:rFonts w:ascii="Arial" w:eastAsia="Times New Roman" w:hAnsi="Arial" w:cs="Arial"/>
                <w:color w:val="000000"/>
                <w:szCs w:val="23"/>
              </w:rPr>
              <w:t>500</w:t>
            </w:r>
          </w:p>
        </w:tc>
      </w:tr>
    </w:tbl>
    <w:p w14:paraId="5A853D5A" w14:textId="10CF2B98" w:rsidR="00767DAB" w:rsidRPr="00B90CD6" w:rsidRDefault="00767DAB" w:rsidP="001732CE">
      <w:pPr>
        <w:pStyle w:val="Caption"/>
        <w:framePr w:w="9056" w:h="259" w:hRule="exact" w:wrap="around" w:x="1634" w:y="44"/>
        <w:spacing w:line="276" w:lineRule="auto"/>
        <w:jc w:val="center"/>
        <w:rPr>
          <w:rFonts w:ascii="Arial" w:hAnsi="Arial" w:cs="Arial"/>
          <w:b w:val="0"/>
          <w:bCs w:val="0"/>
          <w:i/>
          <w:iCs/>
        </w:rPr>
      </w:pPr>
      <w:bookmarkStart w:id="94" w:name="_Toc196765976"/>
      <w:r w:rsidRPr="00B90CD6">
        <w:rPr>
          <w:rFonts w:ascii="Arial" w:hAnsi="Arial" w:cs="Arial"/>
          <w:b w:val="0"/>
          <w:bCs w:val="0"/>
          <w:i/>
          <w:iCs/>
        </w:rPr>
        <w:t xml:space="preserve">Table </w:t>
      </w:r>
      <w:r w:rsidRPr="00B90CD6">
        <w:rPr>
          <w:rFonts w:ascii="Arial" w:hAnsi="Arial" w:cs="Arial"/>
          <w:b w:val="0"/>
          <w:bCs w:val="0"/>
          <w:i/>
          <w:iCs/>
        </w:rPr>
        <w:fldChar w:fldCharType="begin"/>
      </w:r>
      <w:r w:rsidRPr="00B90CD6">
        <w:rPr>
          <w:rFonts w:ascii="Arial" w:hAnsi="Arial" w:cs="Arial"/>
          <w:b w:val="0"/>
          <w:bCs w:val="0"/>
          <w:i/>
          <w:iCs/>
        </w:rPr>
        <w:instrText xml:space="preserve"> SEQ Table \* ARABIC </w:instrText>
      </w:r>
      <w:r w:rsidRPr="00B90CD6">
        <w:rPr>
          <w:rFonts w:ascii="Arial" w:hAnsi="Arial" w:cs="Arial"/>
          <w:b w:val="0"/>
          <w:bCs w:val="0"/>
          <w:i/>
          <w:iCs/>
        </w:rPr>
        <w:fldChar w:fldCharType="separate"/>
      </w:r>
      <w:r w:rsidRPr="00B90CD6">
        <w:rPr>
          <w:rFonts w:ascii="Arial" w:hAnsi="Arial" w:cs="Arial"/>
          <w:b w:val="0"/>
          <w:bCs w:val="0"/>
          <w:i/>
          <w:iCs/>
        </w:rPr>
        <w:fldChar w:fldCharType="end"/>
      </w:r>
      <w:r w:rsidRPr="00B90CD6">
        <w:rPr>
          <w:rFonts w:ascii="Arial" w:hAnsi="Arial" w:cs="Arial"/>
          <w:b w:val="0"/>
          <w:bCs w:val="0"/>
          <w:i/>
          <w:iCs/>
        </w:rPr>
        <w:t>: 3.3V/ISO_5V Converter Line Regulation Test</w:t>
      </w:r>
      <w:bookmarkEnd w:id="94"/>
    </w:p>
    <w:p w14:paraId="42D0A59E" w14:textId="293F0E18" w:rsidR="000564DD" w:rsidRPr="00B90CD6" w:rsidRDefault="000564DD" w:rsidP="00B90CD6">
      <w:pPr>
        <w:keepNext/>
        <w:spacing w:line="276" w:lineRule="auto"/>
        <w:rPr>
          <w:rFonts w:ascii="Arial" w:hAnsi="Arial" w:cs="Arial"/>
        </w:rPr>
      </w:pPr>
    </w:p>
    <w:p w14:paraId="6D2B29F8" w14:textId="5CE6D7F4" w:rsidR="003415DC" w:rsidRPr="00B90CD6" w:rsidRDefault="003415DC" w:rsidP="00B90CD6">
      <w:pPr>
        <w:spacing w:line="276" w:lineRule="auto"/>
        <w:rPr>
          <w:rFonts w:ascii="Arial" w:hAnsi="Arial" w:cs="Arial"/>
        </w:rPr>
      </w:pPr>
      <w:r w:rsidRPr="00B90CD6">
        <w:rPr>
          <w:rFonts w:ascii="Arial" w:hAnsi="Arial" w:cs="Arial"/>
        </w:rPr>
        <w:t xml:space="preserve">Upon measuring the output voltages in Table </w:t>
      </w:r>
      <w:r w:rsidR="002A5559">
        <w:rPr>
          <w:rFonts w:ascii="Arial" w:hAnsi="Arial" w:cs="Arial"/>
        </w:rPr>
        <w:t>9</w:t>
      </w:r>
      <w:r w:rsidRPr="00B90CD6">
        <w:rPr>
          <w:rFonts w:ascii="Arial" w:hAnsi="Arial" w:cs="Arial"/>
        </w:rPr>
        <w:t xml:space="preserve"> and Table </w:t>
      </w:r>
      <w:r w:rsidR="002A5559">
        <w:rPr>
          <w:rFonts w:ascii="Arial" w:hAnsi="Arial" w:cs="Arial"/>
        </w:rPr>
        <w:t>10</w:t>
      </w:r>
      <w:r w:rsidRPr="00B90CD6">
        <w:rPr>
          <w:rFonts w:ascii="Arial" w:hAnsi="Arial" w:cs="Arial"/>
        </w:rPr>
        <w:t>, the converter behaved as expected for its full range of voltage and current values.</w:t>
      </w:r>
    </w:p>
    <w:p w14:paraId="1A78FFBF" w14:textId="77777777" w:rsidR="00132D0C" w:rsidRPr="00B90CD6" w:rsidRDefault="00132D0C" w:rsidP="00B90CD6">
      <w:pPr>
        <w:spacing w:line="276" w:lineRule="auto"/>
        <w:rPr>
          <w:rFonts w:ascii="Arial" w:hAnsi="Arial" w:cs="Arial"/>
        </w:rPr>
      </w:pPr>
    </w:p>
    <w:p w14:paraId="439C89E3" w14:textId="0FD88940" w:rsidR="009C53E5" w:rsidRPr="00B90CD6" w:rsidRDefault="00D27051" w:rsidP="00B90CD6">
      <w:pPr>
        <w:pStyle w:val="Heading3"/>
        <w:spacing w:before="0" w:after="0" w:line="276" w:lineRule="auto"/>
        <w:rPr>
          <w:rFonts w:ascii="Arial" w:hAnsi="Arial"/>
        </w:rPr>
      </w:pPr>
      <w:bookmarkStart w:id="95" w:name="_Toc196770628"/>
      <w:r w:rsidRPr="00B90CD6">
        <w:rPr>
          <w:rFonts w:ascii="Arial" w:hAnsi="Arial"/>
        </w:rPr>
        <w:t>15 V</w:t>
      </w:r>
      <w:r w:rsidRPr="00B90CD6">
        <w:rPr>
          <w:rFonts w:ascii="Arial" w:hAnsi="Arial"/>
          <w:vertAlign w:val="subscript"/>
        </w:rPr>
        <w:t>DC</w:t>
      </w:r>
      <w:r w:rsidRPr="00B90CD6">
        <w:rPr>
          <w:rFonts w:ascii="Arial" w:hAnsi="Arial"/>
        </w:rPr>
        <w:t xml:space="preserve"> to Isolated 15 V</w:t>
      </w:r>
      <w:r w:rsidRPr="00B90CD6">
        <w:rPr>
          <w:rFonts w:ascii="Arial" w:hAnsi="Arial"/>
          <w:vertAlign w:val="subscript"/>
        </w:rPr>
        <w:t>DC</w:t>
      </w:r>
      <w:r w:rsidRPr="00B90CD6">
        <w:rPr>
          <w:rFonts w:ascii="Arial" w:hAnsi="Arial"/>
        </w:rPr>
        <w:t xml:space="preserve"> Converter Validation</w:t>
      </w:r>
      <w:bookmarkEnd w:id="95"/>
    </w:p>
    <w:p w14:paraId="063EEA65" w14:textId="77777777" w:rsidR="001E35C1" w:rsidRPr="00B90CD6" w:rsidRDefault="001E35C1" w:rsidP="00B90CD6">
      <w:pPr>
        <w:spacing w:line="276" w:lineRule="auto"/>
        <w:rPr>
          <w:rFonts w:ascii="Arial" w:hAnsi="Arial" w:cs="Arial"/>
        </w:rPr>
      </w:pPr>
    </w:p>
    <w:p w14:paraId="0C482D2D" w14:textId="79098A07" w:rsidR="001E35C1" w:rsidRPr="00B90CD6" w:rsidRDefault="001E35C1" w:rsidP="00B90CD6">
      <w:pPr>
        <w:spacing w:line="276" w:lineRule="auto"/>
        <w:rPr>
          <w:rFonts w:ascii="Arial" w:hAnsi="Arial" w:cs="Arial"/>
        </w:rPr>
      </w:pPr>
      <w:r w:rsidRPr="00B90CD6">
        <w:rPr>
          <w:rFonts w:ascii="Arial" w:hAnsi="Arial" w:cs="Arial"/>
        </w:rPr>
        <w:t xml:space="preserve">The </w:t>
      </w:r>
      <w:r w:rsidR="00673FA6" w:rsidRPr="00B90CD6">
        <w:rPr>
          <w:rFonts w:ascii="Arial" w:hAnsi="Arial" w:cs="Arial"/>
        </w:rPr>
        <w:t>15</w:t>
      </w:r>
      <w:r w:rsidRPr="00B90CD6">
        <w:rPr>
          <w:rFonts w:ascii="Arial" w:hAnsi="Arial" w:cs="Arial"/>
        </w:rPr>
        <w:t xml:space="preserve"> </w:t>
      </w:r>
      <w:r w:rsidRPr="000E64F4">
        <w:rPr>
          <w:rFonts w:ascii="Arial" w:hAnsi="Arial"/>
        </w:rPr>
        <w:t>V</w:t>
      </w:r>
      <w:r w:rsidRPr="000E64F4">
        <w:rPr>
          <w:rFonts w:ascii="Arial" w:hAnsi="Arial"/>
          <w:vertAlign w:val="subscript"/>
        </w:rPr>
        <w:t>DC</w:t>
      </w:r>
      <w:r w:rsidRPr="000E64F4">
        <w:rPr>
          <w:rFonts w:ascii="Arial" w:hAnsi="Arial"/>
        </w:rPr>
        <w:t xml:space="preserve"> to </w:t>
      </w:r>
      <w:r>
        <w:rPr>
          <w:rFonts w:ascii="Arial" w:hAnsi="Arial"/>
        </w:rPr>
        <w:t>i</w:t>
      </w:r>
      <w:r w:rsidRPr="000E64F4">
        <w:rPr>
          <w:rFonts w:ascii="Arial" w:hAnsi="Arial"/>
        </w:rPr>
        <w:t xml:space="preserve">solated </w:t>
      </w:r>
      <w:r w:rsidR="00673FA6">
        <w:rPr>
          <w:rFonts w:ascii="Arial" w:hAnsi="Arial"/>
        </w:rPr>
        <w:t>1</w:t>
      </w:r>
      <w:r w:rsidRPr="000E64F4">
        <w:rPr>
          <w:rFonts w:ascii="Arial" w:hAnsi="Arial"/>
        </w:rPr>
        <w:t>5 V</w:t>
      </w:r>
      <w:r w:rsidRPr="000E64F4">
        <w:rPr>
          <w:rFonts w:ascii="Arial" w:hAnsi="Arial"/>
          <w:vertAlign w:val="subscript"/>
        </w:rPr>
        <w:t>DC</w:t>
      </w:r>
      <w:r w:rsidRPr="000E64F4">
        <w:rPr>
          <w:rFonts w:ascii="Arial" w:hAnsi="Arial"/>
        </w:rPr>
        <w:t xml:space="preserve"> </w:t>
      </w:r>
      <w:r>
        <w:rPr>
          <w:rFonts w:ascii="Arial" w:hAnsi="Arial"/>
        </w:rPr>
        <w:t>c</w:t>
      </w:r>
      <w:r w:rsidRPr="000E64F4">
        <w:rPr>
          <w:rFonts w:ascii="Arial" w:hAnsi="Arial"/>
        </w:rPr>
        <w:t>onver</w:t>
      </w:r>
      <w:r>
        <w:rPr>
          <w:rFonts w:ascii="Arial" w:hAnsi="Arial"/>
        </w:rPr>
        <w:t>ter</w:t>
      </w:r>
      <w:r w:rsidRPr="00B90CD6">
        <w:rPr>
          <w:rFonts w:ascii="Arial" w:hAnsi="Arial" w:cs="Arial"/>
        </w:rPr>
        <w:t xml:space="preserve"> converts </w:t>
      </w:r>
      <w:r w:rsidR="00673FA6" w:rsidRPr="00B90CD6">
        <w:rPr>
          <w:rFonts w:ascii="Arial" w:hAnsi="Arial" w:cs="Arial"/>
        </w:rPr>
        <w:t>15</w:t>
      </w:r>
      <w:r w:rsidRPr="00B90CD6">
        <w:rPr>
          <w:rFonts w:ascii="Arial" w:hAnsi="Arial" w:cs="Arial"/>
        </w:rPr>
        <w:t xml:space="preserve"> V</w:t>
      </w:r>
      <w:r w:rsidRPr="00B90CD6">
        <w:rPr>
          <w:rFonts w:ascii="Arial" w:hAnsi="Arial" w:cs="Arial"/>
          <w:vertAlign w:val="subscript"/>
        </w:rPr>
        <w:t>DC</w:t>
      </w:r>
      <w:r w:rsidRPr="00B90CD6">
        <w:rPr>
          <w:rFonts w:ascii="Arial" w:hAnsi="Arial" w:cs="Arial"/>
        </w:rPr>
        <w:t xml:space="preserve"> to isolated </w:t>
      </w:r>
      <w:r w:rsidR="00673FA6" w:rsidRPr="00B90CD6">
        <w:rPr>
          <w:rFonts w:ascii="Arial" w:hAnsi="Arial" w:cs="Arial"/>
        </w:rPr>
        <w:t>1</w:t>
      </w:r>
      <w:r w:rsidRPr="00B90CD6">
        <w:rPr>
          <w:rFonts w:ascii="Arial" w:hAnsi="Arial" w:cs="Arial"/>
        </w:rPr>
        <w:t>5 V</w:t>
      </w:r>
      <w:r w:rsidRPr="00B90CD6">
        <w:rPr>
          <w:rFonts w:ascii="Arial" w:hAnsi="Arial" w:cs="Arial"/>
          <w:vertAlign w:val="subscript"/>
        </w:rPr>
        <w:t>DC</w:t>
      </w:r>
      <w:r w:rsidRPr="00B90CD6">
        <w:rPr>
          <w:rFonts w:ascii="Arial" w:hAnsi="Arial" w:cs="Arial"/>
        </w:rPr>
        <w:t xml:space="preserve">. In Figure </w:t>
      </w:r>
      <w:r w:rsidR="00075E4C">
        <w:rPr>
          <w:rFonts w:ascii="Arial" w:hAnsi="Arial" w:cs="Arial"/>
        </w:rPr>
        <w:t>31</w:t>
      </w:r>
      <w:r w:rsidRPr="00B90CD6">
        <w:rPr>
          <w:rFonts w:ascii="Arial" w:hAnsi="Arial" w:cs="Arial"/>
        </w:rPr>
        <w:t xml:space="preserve">, the </w:t>
      </w:r>
      <w:r w:rsidR="00673FA6" w:rsidRPr="00B90CD6">
        <w:rPr>
          <w:rFonts w:ascii="Arial" w:hAnsi="Arial" w:cs="Arial"/>
        </w:rPr>
        <w:t>15</w:t>
      </w:r>
      <w:r w:rsidRPr="00B90CD6">
        <w:rPr>
          <w:rFonts w:ascii="Arial" w:hAnsi="Arial" w:cs="Arial"/>
        </w:rPr>
        <w:t>V/ISO_</w:t>
      </w:r>
      <w:r w:rsidR="00673FA6" w:rsidRPr="00B90CD6">
        <w:rPr>
          <w:rFonts w:ascii="Arial" w:hAnsi="Arial" w:cs="Arial"/>
        </w:rPr>
        <w:t>1</w:t>
      </w:r>
      <w:r w:rsidRPr="00B90CD6">
        <w:rPr>
          <w:rFonts w:ascii="Arial" w:hAnsi="Arial" w:cs="Arial"/>
        </w:rPr>
        <w:t xml:space="preserve">5V converter schematic is shown. First, an input connector receives the input </w:t>
      </w:r>
      <w:r w:rsidR="00673FA6" w:rsidRPr="00B90CD6">
        <w:rPr>
          <w:rFonts w:ascii="Arial" w:hAnsi="Arial" w:cs="Arial"/>
        </w:rPr>
        <w:t>15</w:t>
      </w:r>
      <w:r w:rsidRPr="00B90CD6">
        <w:rPr>
          <w:rFonts w:ascii="Arial" w:hAnsi="Arial" w:cs="Arial"/>
        </w:rPr>
        <w:t xml:space="preserve"> V</w:t>
      </w:r>
      <w:r w:rsidRPr="00B90CD6">
        <w:rPr>
          <w:rFonts w:ascii="Arial" w:hAnsi="Arial" w:cs="Arial"/>
          <w:vertAlign w:val="subscript"/>
        </w:rPr>
        <w:t>DC</w:t>
      </w:r>
      <w:r w:rsidRPr="00B90CD6">
        <w:rPr>
          <w:rFonts w:ascii="Arial" w:hAnsi="Arial" w:cs="Arial"/>
        </w:rPr>
        <w:t xml:space="preserve">. Next, a set of capacitors in parallel is connected to ground, to filter the voltage and reduce noise. Then, a power converter isolates the </w:t>
      </w:r>
      <w:r w:rsidR="00673FA6" w:rsidRPr="00B90CD6">
        <w:rPr>
          <w:rFonts w:ascii="Arial" w:hAnsi="Arial" w:cs="Arial"/>
        </w:rPr>
        <w:t>15</w:t>
      </w:r>
      <w:r w:rsidRPr="00B90CD6">
        <w:rPr>
          <w:rFonts w:ascii="Arial" w:hAnsi="Arial" w:cs="Arial"/>
        </w:rPr>
        <w:t xml:space="preserve"> V</w:t>
      </w:r>
      <w:r w:rsidRPr="00B90CD6">
        <w:rPr>
          <w:rFonts w:ascii="Arial" w:hAnsi="Arial" w:cs="Arial"/>
          <w:vertAlign w:val="subscript"/>
        </w:rPr>
        <w:t>DC</w:t>
      </w:r>
      <w:r w:rsidRPr="00B90CD6">
        <w:rPr>
          <w:rFonts w:ascii="Arial" w:hAnsi="Arial" w:cs="Arial"/>
        </w:rPr>
        <w:t xml:space="preserve"> to </w:t>
      </w:r>
      <w:r w:rsidR="00673FA6" w:rsidRPr="00B90CD6">
        <w:rPr>
          <w:rFonts w:ascii="Arial" w:hAnsi="Arial" w:cs="Arial"/>
        </w:rPr>
        <w:t>1</w:t>
      </w:r>
      <w:r w:rsidRPr="00B90CD6">
        <w:rPr>
          <w:rFonts w:ascii="Arial" w:hAnsi="Arial" w:cs="Arial"/>
        </w:rPr>
        <w:t>5 V</w:t>
      </w:r>
      <w:r w:rsidRPr="00B90CD6">
        <w:rPr>
          <w:rFonts w:ascii="Arial" w:hAnsi="Arial" w:cs="Arial"/>
          <w:vertAlign w:val="subscript"/>
        </w:rPr>
        <w:t>DC</w:t>
      </w:r>
      <w:r w:rsidRPr="00B90CD6">
        <w:rPr>
          <w:rFonts w:ascii="Arial" w:hAnsi="Arial" w:cs="Arial"/>
        </w:rPr>
        <w:t xml:space="preserve">. Finally, another set of capacitors in parallel is connected to ground, </w:t>
      </w:r>
      <w:r w:rsidR="00C05A62" w:rsidRPr="00B90CD6">
        <w:rPr>
          <w:rFonts w:ascii="Arial" w:hAnsi="Arial" w:cs="Arial"/>
        </w:rPr>
        <w:t xml:space="preserve">to </w:t>
      </w:r>
      <w:r w:rsidR="00C5196A" w:rsidRPr="00B90CD6">
        <w:rPr>
          <w:rFonts w:ascii="Arial" w:hAnsi="Arial" w:cs="Arial"/>
        </w:rPr>
        <w:t>filter</w:t>
      </w:r>
      <w:r w:rsidRPr="00B90CD6">
        <w:rPr>
          <w:rFonts w:ascii="Arial" w:hAnsi="Arial" w:cs="Arial"/>
        </w:rPr>
        <w:t xml:space="preserve"> the voltage and reduce noise.</w:t>
      </w:r>
    </w:p>
    <w:p w14:paraId="75768D7E" w14:textId="4D1A6D7D" w:rsidR="00D27051" w:rsidRPr="00B90CD6" w:rsidRDefault="00D27051" w:rsidP="00B90CD6">
      <w:pPr>
        <w:spacing w:line="276" w:lineRule="auto"/>
        <w:rPr>
          <w:rFonts w:ascii="Arial" w:hAnsi="Arial" w:cs="Arial"/>
        </w:rPr>
      </w:pPr>
    </w:p>
    <w:p w14:paraId="574B7BEC" w14:textId="77777777" w:rsidR="00C5196A" w:rsidRPr="00B90CD6" w:rsidRDefault="00C5196A" w:rsidP="00B90CD6">
      <w:pPr>
        <w:keepNext/>
        <w:spacing w:line="276" w:lineRule="auto"/>
        <w:rPr>
          <w:rFonts w:ascii="Arial" w:hAnsi="Arial" w:cs="Arial"/>
        </w:rPr>
      </w:pPr>
      <w:r w:rsidRPr="00B90CD6">
        <w:rPr>
          <w:rFonts w:ascii="Arial" w:hAnsi="Arial" w:cs="Arial"/>
          <w:noProof/>
        </w:rPr>
        <w:drawing>
          <wp:inline distT="0" distB="0" distL="0" distR="0" wp14:anchorId="76FA828D" wp14:editId="0527DB59">
            <wp:extent cx="5943600" cy="2462530"/>
            <wp:effectExtent l="38100" t="38100" r="38100" b="33020"/>
            <wp:docPr id="1696836560" name="Picture 1" descr="A diagram of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560" name="Picture 1" descr="A diagram of a remote control&#10;&#10;AI-generated content may be incorrect."/>
                    <pic:cNvPicPr/>
                  </pic:nvPicPr>
                  <pic:blipFill>
                    <a:blip r:embed="rId44"/>
                    <a:stretch>
                      <a:fillRect/>
                    </a:stretch>
                  </pic:blipFill>
                  <pic:spPr>
                    <a:xfrm>
                      <a:off x="0" y="0"/>
                      <a:ext cx="5943600" cy="2462530"/>
                    </a:xfrm>
                    <a:prstGeom prst="rect">
                      <a:avLst/>
                    </a:prstGeom>
                    <a:ln w="28575">
                      <a:solidFill>
                        <a:schemeClr val="tx1"/>
                      </a:solidFill>
                    </a:ln>
                  </pic:spPr>
                </pic:pic>
              </a:graphicData>
            </a:graphic>
          </wp:inline>
        </w:drawing>
      </w:r>
    </w:p>
    <w:p w14:paraId="791B3C24" w14:textId="6C24EE0E" w:rsidR="00C5196A" w:rsidRPr="00B90CD6" w:rsidRDefault="00C5196A" w:rsidP="00B90CD6">
      <w:pPr>
        <w:pStyle w:val="Caption"/>
        <w:framePr w:w="8947" w:h="327" w:hRule="exact" w:wrap="around" w:x="1689" w:y="12"/>
        <w:spacing w:line="276" w:lineRule="auto"/>
        <w:jc w:val="center"/>
        <w:rPr>
          <w:rFonts w:ascii="Arial" w:hAnsi="Arial" w:cs="Arial"/>
          <w:b w:val="0"/>
          <w:bCs w:val="0"/>
          <w:i/>
          <w:iCs/>
        </w:rPr>
      </w:pPr>
      <w:bookmarkStart w:id="96" w:name="_Toc196759079"/>
      <w:bookmarkStart w:id="97" w:name="_Toc196770585"/>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31</w:t>
      </w:r>
      <w:r w:rsidRPr="00B90CD6">
        <w:rPr>
          <w:rFonts w:ascii="Arial" w:hAnsi="Arial" w:cs="Arial"/>
          <w:b w:val="0"/>
          <w:bCs w:val="0"/>
          <w:i/>
          <w:iCs/>
        </w:rPr>
        <w:fldChar w:fldCharType="end"/>
      </w:r>
      <w:r w:rsidRPr="00B90CD6">
        <w:rPr>
          <w:rFonts w:ascii="Arial" w:hAnsi="Arial" w:cs="Arial"/>
          <w:b w:val="0"/>
          <w:bCs w:val="0"/>
          <w:i/>
          <w:iCs/>
        </w:rPr>
        <w:t>: 15V/ISO</w:t>
      </w:r>
      <w:r w:rsidR="008E3A10" w:rsidRPr="00B90CD6">
        <w:rPr>
          <w:rFonts w:ascii="Arial" w:hAnsi="Arial" w:cs="Arial"/>
          <w:b w:val="0"/>
          <w:bCs w:val="0"/>
          <w:i/>
          <w:iCs/>
        </w:rPr>
        <w:t>_</w:t>
      </w:r>
      <w:r w:rsidRPr="00B90CD6">
        <w:rPr>
          <w:rFonts w:ascii="Arial" w:hAnsi="Arial" w:cs="Arial"/>
          <w:b w:val="0"/>
          <w:bCs w:val="0"/>
          <w:i/>
          <w:iCs/>
        </w:rPr>
        <w:t>15V Converter Schematic</w:t>
      </w:r>
      <w:bookmarkEnd w:id="96"/>
      <w:bookmarkEnd w:id="97"/>
    </w:p>
    <w:p w14:paraId="1FF9D9C6" w14:textId="77777777" w:rsidR="00C5196A" w:rsidRPr="00B90CD6" w:rsidRDefault="00C5196A" w:rsidP="00B90CD6">
      <w:pPr>
        <w:spacing w:line="276" w:lineRule="auto"/>
        <w:rPr>
          <w:rFonts w:ascii="Arial" w:hAnsi="Arial" w:cs="Arial"/>
        </w:rPr>
      </w:pPr>
    </w:p>
    <w:p w14:paraId="16B28A28" w14:textId="6D19EBE5" w:rsidR="00D27051" w:rsidRPr="00B90CD6" w:rsidRDefault="00D27051" w:rsidP="00B90CD6">
      <w:pPr>
        <w:spacing w:line="276" w:lineRule="auto"/>
        <w:rPr>
          <w:rFonts w:ascii="Arial" w:hAnsi="Arial" w:cs="Arial"/>
        </w:rPr>
      </w:pPr>
      <w:r w:rsidRPr="00B90CD6">
        <w:rPr>
          <w:rFonts w:ascii="Arial" w:hAnsi="Arial" w:cs="Arial"/>
        </w:rPr>
        <w:t xml:space="preserve">The 15 </w:t>
      </w:r>
      <w:r w:rsidRPr="000E64F4">
        <w:rPr>
          <w:rFonts w:ascii="Arial" w:hAnsi="Arial"/>
        </w:rPr>
        <w:t>V</w:t>
      </w:r>
      <w:r w:rsidRPr="000E64F4">
        <w:rPr>
          <w:rFonts w:ascii="Arial" w:hAnsi="Arial"/>
          <w:vertAlign w:val="subscript"/>
        </w:rPr>
        <w:t>DC</w:t>
      </w:r>
      <w:r w:rsidRPr="00B90CD6">
        <w:rPr>
          <w:rFonts w:ascii="Arial" w:hAnsi="Arial" w:cs="Arial"/>
        </w:rPr>
        <w:t xml:space="preserve"> to </w:t>
      </w:r>
      <w:r>
        <w:rPr>
          <w:rFonts w:ascii="Arial" w:hAnsi="Arial"/>
        </w:rPr>
        <w:t>i</w:t>
      </w:r>
      <w:r w:rsidRPr="000E64F4">
        <w:rPr>
          <w:rFonts w:ascii="Arial" w:hAnsi="Arial"/>
        </w:rPr>
        <w:t xml:space="preserve">solated </w:t>
      </w:r>
      <w:r>
        <w:rPr>
          <w:rFonts w:ascii="Arial" w:hAnsi="Arial"/>
        </w:rPr>
        <w:t>1</w:t>
      </w:r>
      <w:r w:rsidRPr="000E64F4">
        <w:rPr>
          <w:rFonts w:ascii="Arial" w:hAnsi="Arial"/>
        </w:rPr>
        <w:t>5 V</w:t>
      </w:r>
      <w:r w:rsidRPr="000E64F4">
        <w:rPr>
          <w:rFonts w:ascii="Arial" w:hAnsi="Arial"/>
          <w:vertAlign w:val="subscript"/>
        </w:rPr>
        <w:t>DC</w:t>
      </w:r>
      <w:r w:rsidRPr="00B90CD6">
        <w:rPr>
          <w:rFonts w:ascii="Arial" w:hAnsi="Arial" w:cs="Arial"/>
        </w:rPr>
        <w:t xml:space="preserve"> converter was validated by supplying an input voltage and measuring the output voltage under varying loads. The validation testing was conducted at an input voltage of </w:t>
      </w:r>
      <w:r w:rsidR="00665717" w:rsidRPr="00B90CD6">
        <w:rPr>
          <w:rFonts w:ascii="Arial" w:hAnsi="Arial" w:cs="Arial"/>
        </w:rPr>
        <w:t>15</w:t>
      </w:r>
      <w:r w:rsidRPr="00B90CD6">
        <w:rPr>
          <w:rFonts w:ascii="Arial" w:hAnsi="Arial" w:cs="Arial"/>
        </w:rPr>
        <w:t xml:space="preserve"> </w:t>
      </w:r>
      <w:r w:rsidRPr="000E64F4">
        <w:rPr>
          <w:rFonts w:ascii="Arial" w:hAnsi="Arial"/>
        </w:rPr>
        <w:t>V</w:t>
      </w:r>
      <w:r w:rsidRPr="000E64F4">
        <w:rPr>
          <w:rFonts w:ascii="Arial" w:hAnsi="Arial"/>
          <w:vertAlign w:val="subscript"/>
        </w:rPr>
        <w:t>DC</w:t>
      </w:r>
      <w:r w:rsidRPr="00B90CD6">
        <w:rPr>
          <w:rFonts w:ascii="Arial" w:hAnsi="Arial" w:cs="Arial"/>
        </w:rPr>
        <w:t xml:space="preserve"> using a DC power supply and the varying currents using an electronic load. The resulting data was recorded in Table </w:t>
      </w:r>
      <w:r w:rsidR="002A5559">
        <w:rPr>
          <w:rFonts w:ascii="Arial" w:hAnsi="Arial" w:cs="Arial"/>
        </w:rPr>
        <w:t>11</w:t>
      </w:r>
      <w:r w:rsidRPr="00B90CD6">
        <w:rPr>
          <w:rFonts w:ascii="Arial" w:hAnsi="Arial" w:cs="Arial"/>
        </w:rPr>
        <w:t>.</w:t>
      </w:r>
    </w:p>
    <w:p w14:paraId="07636C8E" w14:textId="77777777" w:rsidR="00D27051" w:rsidRPr="00B90CD6" w:rsidRDefault="00D27051" w:rsidP="00B90CD6">
      <w:pPr>
        <w:spacing w:line="276" w:lineRule="auto"/>
        <w:rPr>
          <w:rFonts w:ascii="Arial" w:hAnsi="Arial" w:cs="Arial"/>
        </w:rPr>
      </w:pPr>
    </w:p>
    <w:tbl>
      <w:tblPr>
        <w:tblStyle w:val="GridTable1Light"/>
        <w:tblW w:w="9445" w:type="dxa"/>
        <w:tblLayout w:type="fixed"/>
        <w:tblLook w:val="04A0" w:firstRow="1" w:lastRow="0" w:firstColumn="1" w:lastColumn="0" w:noHBand="0" w:noVBand="1"/>
      </w:tblPr>
      <w:tblGrid>
        <w:gridCol w:w="4722"/>
        <w:gridCol w:w="4723"/>
      </w:tblGrid>
      <w:tr w:rsidR="00C11269" w:rsidRPr="00B90CD6" w14:paraId="6F43CC29" w14:textId="77777777" w:rsidTr="001732C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22" w:type="dxa"/>
            <w:noWrap/>
            <w:hideMark/>
          </w:tcPr>
          <w:p w14:paraId="380DA234" w14:textId="77777777" w:rsidR="00C11269" w:rsidRPr="004C6B0C" w:rsidRDefault="00C11269" w:rsidP="00B90CD6">
            <w:pPr>
              <w:spacing w:line="276" w:lineRule="auto"/>
              <w:jc w:val="center"/>
              <w:rPr>
                <w:rFonts w:ascii="Arial" w:eastAsia="Times New Roman" w:hAnsi="Arial" w:cs="Arial"/>
                <w:b w:val="0"/>
                <w:bCs w:val="0"/>
                <w:color w:val="000000"/>
                <w:szCs w:val="23"/>
              </w:rPr>
            </w:pPr>
            <w:r w:rsidRPr="001732CE">
              <w:rPr>
                <w:rStyle w:val="font81"/>
                <w:rFonts w:ascii="Arial" w:hAnsi="Arial" w:cs="Arial"/>
                <w:b w:val="0"/>
                <w:bCs w:val="0"/>
                <w:sz w:val="23"/>
                <w:szCs w:val="23"/>
              </w:rPr>
              <w:t>I</w:t>
            </w:r>
            <w:r w:rsidRPr="001732CE">
              <w:rPr>
                <w:rStyle w:val="font91"/>
                <w:rFonts w:ascii="Arial" w:hAnsi="Arial" w:cs="Arial"/>
                <w:b w:val="0"/>
                <w:bCs w:val="0"/>
                <w:sz w:val="23"/>
                <w:szCs w:val="23"/>
                <w:vertAlign w:val="subscript"/>
              </w:rPr>
              <w:t>out</w:t>
            </w:r>
            <w:r w:rsidRPr="001732CE">
              <w:rPr>
                <w:rStyle w:val="font81"/>
                <w:rFonts w:ascii="Arial" w:hAnsi="Arial" w:cs="Arial"/>
                <w:b w:val="0"/>
                <w:bCs w:val="0"/>
                <w:sz w:val="23"/>
                <w:szCs w:val="23"/>
              </w:rPr>
              <w:t xml:space="preserve"> (mA)</w:t>
            </w:r>
          </w:p>
        </w:tc>
        <w:tc>
          <w:tcPr>
            <w:tcW w:w="4723" w:type="dxa"/>
            <w:noWrap/>
            <w:hideMark/>
          </w:tcPr>
          <w:p w14:paraId="7E1463C1" w14:textId="77777777" w:rsidR="00C11269" w:rsidRPr="004C6B0C" w:rsidRDefault="00C11269"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1732CE">
              <w:rPr>
                <w:rFonts w:ascii="Arial" w:hAnsi="Arial" w:cs="Arial"/>
                <w:b w:val="0"/>
                <w:bCs w:val="0"/>
                <w:color w:val="000000"/>
                <w:szCs w:val="23"/>
              </w:rPr>
              <w:t>V</w:t>
            </w:r>
            <w:r w:rsidRPr="001732CE">
              <w:rPr>
                <w:rStyle w:val="font51"/>
                <w:rFonts w:ascii="Arial" w:hAnsi="Arial" w:cs="Arial"/>
                <w:b w:val="0"/>
                <w:bCs w:val="0"/>
                <w:sz w:val="23"/>
                <w:szCs w:val="23"/>
                <w:vertAlign w:val="subscript"/>
              </w:rPr>
              <w:t>out</w:t>
            </w:r>
            <w:r w:rsidRPr="001732CE">
              <w:rPr>
                <w:rStyle w:val="font01"/>
                <w:rFonts w:ascii="Arial" w:hAnsi="Arial" w:cs="Arial"/>
                <w:b w:val="0"/>
                <w:bCs w:val="0"/>
                <w:sz w:val="23"/>
                <w:szCs w:val="23"/>
              </w:rPr>
              <w:t xml:space="preserve"> (V)</w:t>
            </w:r>
          </w:p>
        </w:tc>
      </w:tr>
      <w:tr w:rsidR="00EA35D8" w:rsidRPr="00B90CD6" w14:paraId="154DD92F"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16FC3436" w14:textId="2BC97AB4" w:rsidR="00EA35D8" w:rsidRPr="004C6B0C" w:rsidRDefault="00EA35D8" w:rsidP="00B90CD6">
            <w:pPr>
              <w:spacing w:line="276" w:lineRule="auto"/>
              <w:jc w:val="center"/>
              <w:rPr>
                <w:rFonts w:ascii="Arial" w:eastAsia="Times New Roman" w:hAnsi="Arial" w:cs="Arial"/>
                <w:b w:val="0"/>
                <w:bCs w:val="0"/>
                <w:color w:val="000000"/>
              </w:rPr>
            </w:pPr>
            <w:r w:rsidRPr="001732CE">
              <w:rPr>
                <w:rFonts w:ascii="Arial" w:hAnsi="Arial" w:cs="Arial"/>
                <w:b w:val="0"/>
                <w:bCs w:val="0"/>
              </w:rPr>
              <w:t>12</w:t>
            </w:r>
          </w:p>
        </w:tc>
        <w:tc>
          <w:tcPr>
            <w:tcW w:w="4723" w:type="dxa"/>
            <w:noWrap/>
          </w:tcPr>
          <w:p w14:paraId="646BC412" w14:textId="682686A7" w:rsidR="00EA35D8" w:rsidRPr="004C6B0C" w:rsidRDefault="00EA35D8"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rPr>
              <w:t>14.959</w:t>
            </w:r>
          </w:p>
        </w:tc>
      </w:tr>
      <w:tr w:rsidR="00EA35D8" w:rsidRPr="00B90CD6" w14:paraId="5E9C789C"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6691901A" w14:textId="2908A968" w:rsidR="00EA35D8" w:rsidRPr="004C6B0C" w:rsidRDefault="00EA35D8"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rPr>
              <w:t>25</w:t>
            </w:r>
          </w:p>
        </w:tc>
        <w:tc>
          <w:tcPr>
            <w:tcW w:w="4723" w:type="dxa"/>
            <w:noWrap/>
          </w:tcPr>
          <w:p w14:paraId="79521FD7" w14:textId="4C57D478" w:rsidR="00EA35D8" w:rsidRPr="004C6B0C" w:rsidRDefault="00EA35D8"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rPr>
              <w:t>14.951</w:t>
            </w:r>
          </w:p>
        </w:tc>
      </w:tr>
      <w:tr w:rsidR="00EA35D8" w:rsidRPr="00B90CD6" w14:paraId="3D397EBC"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33CBDC1A" w14:textId="607EE9B1" w:rsidR="00EA35D8" w:rsidRPr="004C6B0C" w:rsidRDefault="00EA35D8"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rPr>
              <w:t>50</w:t>
            </w:r>
          </w:p>
        </w:tc>
        <w:tc>
          <w:tcPr>
            <w:tcW w:w="4723" w:type="dxa"/>
            <w:noWrap/>
          </w:tcPr>
          <w:p w14:paraId="2EC7ACB6" w14:textId="7FD80CEE" w:rsidR="00EA35D8" w:rsidRPr="004C6B0C" w:rsidRDefault="00EA35D8"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rPr>
              <w:t>14.937</w:t>
            </w:r>
          </w:p>
        </w:tc>
      </w:tr>
      <w:tr w:rsidR="00EA35D8" w:rsidRPr="00B90CD6" w14:paraId="0AD1804F"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61BFCA1C" w14:textId="1E74FA4D" w:rsidR="00EA35D8" w:rsidRPr="001732CE" w:rsidRDefault="00EA35D8"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rPr>
              <w:t>75</w:t>
            </w:r>
          </w:p>
        </w:tc>
        <w:tc>
          <w:tcPr>
            <w:tcW w:w="4723" w:type="dxa"/>
            <w:noWrap/>
          </w:tcPr>
          <w:p w14:paraId="15B98FE2" w14:textId="08B32EEC" w:rsidR="00EA35D8" w:rsidRPr="001732CE" w:rsidRDefault="00EA35D8"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rPr>
              <w:t>14.924</w:t>
            </w:r>
          </w:p>
        </w:tc>
      </w:tr>
      <w:tr w:rsidR="00EA35D8" w:rsidRPr="00B90CD6" w14:paraId="35D696EF"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22341AD0" w14:textId="5D1BCA22" w:rsidR="00EA35D8" w:rsidRPr="004C6B0C" w:rsidRDefault="00EA35D8"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rPr>
              <w:t>100</w:t>
            </w:r>
          </w:p>
        </w:tc>
        <w:tc>
          <w:tcPr>
            <w:tcW w:w="4723" w:type="dxa"/>
            <w:noWrap/>
          </w:tcPr>
          <w:p w14:paraId="43F5554F" w14:textId="0E264F40" w:rsidR="00EA35D8" w:rsidRPr="004C6B0C" w:rsidRDefault="00EA35D8"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rPr>
              <w:t>14.912</w:t>
            </w:r>
          </w:p>
        </w:tc>
      </w:tr>
      <w:tr w:rsidR="00EA35D8" w:rsidRPr="00B90CD6" w14:paraId="335BFC0B"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2A6AA590" w14:textId="6EBAF601" w:rsidR="00EA35D8" w:rsidRPr="001732CE" w:rsidRDefault="00EA35D8" w:rsidP="00B90CD6">
            <w:pPr>
              <w:spacing w:line="276" w:lineRule="auto"/>
              <w:jc w:val="center"/>
              <w:rPr>
                <w:rFonts w:ascii="Arial" w:hAnsi="Arial" w:cs="Arial"/>
                <w:b w:val="0"/>
                <w:bCs w:val="0"/>
                <w:color w:val="000000"/>
                <w:szCs w:val="23"/>
              </w:rPr>
            </w:pPr>
            <w:r w:rsidRPr="001732CE">
              <w:rPr>
                <w:rFonts w:ascii="Arial" w:hAnsi="Arial" w:cs="Arial"/>
                <w:b w:val="0"/>
                <w:bCs w:val="0"/>
              </w:rPr>
              <w:t>125</w:t>
            </w:r>
          </w:p>
        </w:tc>
        <w:tc>
          <w:tcPr>
            <w:tcW w:w="4723" w:type="dxa"/>
            <w:noWrap/>
          </w:tcPr>
          <w:p w14:paraId="585E43CD" w14:textId="157C8791" w:rsidR="00EA35D8" w:rsidRPr="001732CE" w:rsidRDefault="00EA35D8"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Cs w:val="23"/>
              </w:rPr>
            </w:pPr>
            <w:r w:rsidRPr="001732CE">
              <w:rPr>
                <w:rFonts w:ascii="Arial" w:hAnsi="Arial" w:cs="Arial"/>
              </w:rPr>
              <w:t>14.898</w:t>
            </w:r>
          </w:p>
        </w:tc>
      </w:tr>
      <w:tr w:rsidR="00EA35D8" w:rsidRPr="00B90CD6" w14:paraId="6AB59CED"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4722" w:type="dxa"/>
            <w:noWrap/>
          </w:tcPr>
          <w:p w14:paraId="6AE11367" w14:textId="65697B3F" w:rsidR="00EA35D8" w:rsidRPr="001732CE" w:rsidRDefault="00EA35D8" w:rsidP="00B90CD6">
            <w:pPr>
              <w:spacing w:line="276" w:lineRule="auto"/>
              <w:jc w:val="center"/>
              <w:rPr>
                <w:rFonts w:ascii="Arial" w:hAnsi="Arial" w:cs="Arial"/>
                <w:b w:val="0"/>
                <w:bCs w:val="0"/>
                <w:color w:val="000000"/>
                <w:szCs w:val="23"/>
              </w:rPr>
            </w:pPr>
            <w:r w:rsidRPr="001732CE">
              <w:rPr>
                <w:rFonts w:ascii="Arial" w:hAnsi="Arial" w:cs="Arial"/>
                <w:b w:val="0"/>
                <w:bCs w:val="0"/>
              </w:rPr>
              <w:t>134</w:t>
            </w:r>
          </w:p>
        </w:tc>
        <w:tc>
          <w:tcPr>
            <w:tcW w:w="4723" w:type="dxa"/>
            <w:noWrap/>
          </w:tcPr>
          <w:p w14:paraId="57B2355A" w14:textId="1AAA1B39" w:rsidR="00EA35D8" w:rsidRPr="001732CE" w:rsidRDefault="00EA35D8" w:rsidP="001732CE">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Cs w:val="23"/>
              </w:rPr>
            </w:pPr>
            <w:r w:rsidRPr="001732CE">
              <w:rPr>
                <w:rFonts w:ascii="Arial" w:hAnsi="Arial" w:cs="Arial"/>
              </w:rPr>
              <w:t>14.893</w:t>
            </w:r>
          </w:p>
        </w:tc>
      </w:tr>
    </w:tbl>
    <w:p w14:paraId="51ECA7C5" w14:textId="76C81100" w:rsidR="00C0696F" w:rsidRPr="001732CE" w:rsidRDefault="001732CE" w:rsidP="001732CE">
      <w:pPr>
        <w:pStyle w:val="Caption"/>
        <w:framePr w:w="8934" w:h="245" w:hRule="exact" w:wrap="around" w:x="1702" w:y="13"/>
        <w:jc w:val="center"/>
        <w:rPr>
          <w:rFonts w:ascii="Arial" w:hAnsi="Arial" w:cs="Arial"/>
          <w:b w:val="0"/>
          <w:bCs w:val="0"/>
          <w:i/>
          <w:iCs/>
        </w:rPr>
      </w:pPr>
      <w:bookmarkStart w:id="98" w:name="_Toc196765977"/>
      <w:r w:rsidRPr="001732CE">
        <w:rPr>
          <w:rFonts w:ascii="Arial" w:hAnsi="Arial" w:cs="Arial"/>
          <w:b w:val="0"/>
          <w:bCs w:val="0"/>
          <w:i/>
          <w:iCs/>
        </w:rPr>
        <w:t xml:space="preserve">Table </w:t>
      </w:r>
      <w:r w:rsidRPr="001732CE">
        <w:rPr>
          <w:rFonts w:ascii="Arial" w:hAnsi="Arial" w:cs="Arial"/>
          <w:b w:val="0"/>
          <w:bCs w:val="0"/>
          <w:i/>
          <w:iCs/>
        </w:rPr>
        <w:fldChar w:fldCharType="begin"/>
      </w:r>
      <w:r w:rsidRPr="001732CE">
        <w:rPr>
          <w:rFonts w:ascii="Arial" w:hAnsi="Arial" w:cs="Arial"/>
          <w:b w:val="0"/>
          <w:bCs w:val="0"/>
          <w:i/>
          <w:iCs/>
        </w:rPr>
        <w:instrText xml:space="preserve"> SEQ Table \* ARABIC </w:instrText>
      </w:r>
      <w:r w:rsidRPr="001732CE">
        <w:rPr>
          <w:rFonts w:ascii="Arial" w:hAnsi="Arial" w:cs="Arial"/>
          <w:b w:val="0"/>
          <w:bCs w:val="0"/>
          <w:i/>
          <w:iCs/>
        </w:rPr>
        <w:fldChar w:fldCharType="separate"/>
      </w:r>
      <w:r w:rsidRPr="001732CE">
        <w:rPr>
          <w:rFonts w:ascii="Arial" w:hAnsi="Arial" w:cs="Arial"/>
          <w:b w:val="0"/>
          <w:bCs w:val="0"/>
          <w:i/>
          <w:iCs/>
        </w:rPr>
        <w:fldChar w:fldCharType="end"/>
      </w:r>
      <w:r w:rsidRPr="001732CE">
        <w:rPr>
          <w:rFonts w:ascii="Arial" w:hAnsi="Arial" w:cs="Arial"/>
          <w:b w:val="0"/>
          <w:bCs w:val="0"/>
          <w:i/>
          <w:iCs/>
        </w:rPr>
        <w:t>: 15V/ISO_15V Converter Load Regulation Test</w:t>
      </w:r>
      <w:bookmarkEnd w:id="98"/>
    </w:p>
    <w:p w14:paraId="1206178B" w14:textId="77777777" w:rsidR="001732CE" w:rsidRDefault="001732CE" w:rsidP="00B90CD6">
      <w:pPr>
        <w:spacing w:line="276" w:lineRule="auto"/>
        <w:rPr>
          <w:rFonts w:ascii="Arial" w:hAnsi="Arial" w:cs="Arial"/>
        </w:rPr>
      </w:pPr>
    </w:p>
    <w:p w14:paraId="59F1B26B" w14:textId="4207D609" w:rsidR="008E3A10" w:rsidRPr="00B90CD6" w:rsidRDefault="008E3A10" w:rsidP="00B90CD6">
      <w:pPr>
        <w:spacing w:line="276" w:lineRule="auto"/>
        <w:rPr>
          <w:rFonts w:ascii="Arial" w:hAnsi="Arial" w:cs="Arial"/>
        </w:rPr>
      </w:pPr>
      <w:r w:rsidRPr="00B90CD6">
        <w:rPr>
          <w:rFonts w:ascii="Arial" w:hAnsi="Arial" w:cs="Arial"/>
        </w:rPr>
        <w:t xml:space="preserve">Furthermore, the 15 </w:t>
      </w:r>
      <w:r w:rsidRPr="000E64F4">
        <w:rPr>
          <w:rFonts w:ascii="Arial" w:hAnsi="Arial"/>
        </w:rPr>
        <w:t>V</w:t>
      </w:r>
      <w:r w:rsidRPr="000E64F4">
        <w:rPr>
          <w:rFonts w:ascii="Arial" w:hAnsi="Arial"/>
          <w:vertAlign w:val="subscript"/>
        </w:rPr>
        <w:t>DC</w:t>
      </w:r>
      <w:r w:rsidRPr="00B90CD6">
        <w:rPr>
          <w:rFonts w:ascii="Arial" w:hAnsi="Arial" w:cs="Arial"/>
        </w:rPr>
        <w:t xml:space="preserve"> to </w:t>
      </w:r>
      <w:r>
        <w:rPr>
          <w:rFonts w:ascii="Arial" w:hAnsi="Arial"/>
        </w:rPr>
        <w:t>i</w:t>
      </w:r>
      <w:r w:rsidRPr="000E64F4">
        <w:rPr>
          <w:rFonts w:ascii="Arial" w:hAnsi="Arial"/>
        </w:rPr>
        <w:t xml:space="preserve">solated </w:t>
      </w:r>
      <w:r>
        <w:rPr>
          <w:rFonts w:ascii="Arial" w:hAnsi="Arial"/>
        </w:rPr>
        <w:t>1</w:t>
      </w:r>
      <w:r w:rsidRPr="000E64F4">
        <w:rPr>
          <w:rFonts w:ascii="Arial" w:hAnsi="Arial"/>
        </w:rPr>
        <w:t>5 V</w:t>
      </w:r>
      <w:r w:rsidRPr="000E64F4">
        <w:rPr>
          <w:rFonts w:ascii="Arial" w:hAnsi="Arial"/>
          <w:vertAlign w:val="subscript"/>
        </w:rPr>
        <w:t>DC</w:t>
      </w:r>
      <w:r w:rsidRPr="00B90CD6">
        <w:rPr>
          <w:rFonts w:ascii="Arial" w:hAnsi="Arial" w:cs="Arial"/>
        </w:rPr>
        <w:t xml:space="preserve"> converter was validated by supplying various input voltages and measuring the output voltage. The validation testing was conducted at a range of values according to the datasheet and was generated using a DC power supply. The resulting output voltages were recorded in Table </w:t>
      </w:r>
      <w:r w:rsidR="002A5559">
        <w:rPr>
          <w:rFonts w:ascii="Arial" w:hAnsi="Arial" w:cs="Arial"/>
        </w:rPr>
        <w:t>12</w:t>
      </w:r>
      <w:r w:rsidRPr="00B90CD6">
        <w:rPr>
          <w:rFonts w:ascii="Arial" w:hAnsi="Arial" w:cs="Arial"/>
        </w:rPr>
        <w:t>.</w:t>
      </w:r>
    </w:p>
    <w:p w14:paraId="6295313B" w14:textId="77777777" w:rsidR="008E3A10" w:rsidRDefault="008E3A10" w:rsidP="00B90CD6">
      <w:pPr>
        <w:spacing w:line="276" w:lineRule="auto"/>
        <w:rPr>
          <w:rFonts w:ascii="Arial" w:hAnsi="Arial" w:cs="Arial"/>
        </w:rPr>
      </w:pPr>
    </w:p>
    <w:p w14:paraId="0E6405C2" w14:textId="77777777" w:rsidR="00B90CD6" w:rsidRDefault="00B90CD6" w:rsidP="00B90CD6">
      <w:pPr>
        <w:spacing w:line="276" w:lineRule="auto"/>
        <w:rPr>
          <w:rFonts w:ascii="Arial" w:hAnsi="Arial" w:cs="Arial"/>
        </w:rPr>
      </w:pPr>
    </w:p>
    <w:p w14:paraId="54E96B5E" w14:textId="77777777" w:rsidR="00B90CD6" w:rsidRDefault="00B90CD6" w:rsidP="00B90CD6">
      <w:pPr>
        <w:spacing w:line="276" w:lineRule="auto"/>
        <w:rPr>
          <w:rFonts w:ascii="Arial" w:hAnsi="Arial" w:cs="Arial"/>
        </w:rPr>
      </w:pPr>
    </w:p>
    <w:p w14:paraId="49350083" w14:textId="77777777" w:rsidR="00B90CD6" w:rsidRDefault="00B90CD6" w:rsidP="00B90CD6">
      <w:pPr>
        <w:spacing w:line="276" w:lineRule="auto"/>
        <w:rPr>
          <w:rFonts w:ascii="Arial" w:hAnsi="Arial" w:cs="Arial"/>
        </w:rPr>
      </w:pPr>
    </w:p>
    <w:p w14:paraId="62AF494E" w14:textId="77777777" w:rsidR="00B90CD6" w:rsidRDefault="00B90CD6" w:rsidP="00B90CD6">
      <w:pPr>
        <w:spacing w:line="276" w:lineRule="auto"/>
        <w:rPr>
          <w:rFonts w:ascii="Arial" w:hAnsi="Arial" w:cs="Arial"/>
        </w:rPr>
      </w:pPr>
    </w:p>
    <w:p w14:paraId="75F5E0E0" w14:textId="77777777" w:rsidR="00B90CD6" w:rsidRDefault="00B90CD6" w:rsidP="00B90CD6">
      <w:pPr>
        <w:spacing w:line="276" w:lineRule="auto"/>
        <w:rPr>
          <w:rFonts w:ascii="Arial" w:hAnsi="Arial" w:cs="Arial"/>
        </w:rPr>
      </w:pPr>
    </w:p>
    <w:p w14:paraId="26E424D4" w14:textId="77777777" w:rsidR="00B90CD6" w:rsidRPr="00B90CD6" w:rsidRDefault="00B90CD6" w:rsidP="00B90CD6">
      <w:pPr>
        <w:spacing w:line="276" w:lineRule="auto"/>
        <w:rPr>
          <w:rFonts w:ascii="Arial" w:hAnsi="Arial" w:cs="Arial"/>
        </w:rPr>
      </w:pPr>
    </w:p>
    <w:tbl>
      <w:tblPr>
        <w:tblStyle w:val="GridTable1Light"/>
        <w:tblW w:w="9445" w:type="dxa"/>
        <w:tblLayout w:type="fixed"/>
        <w:tblLook w:val="04A0" w:firstRow="1" w:lastRow="0" w:firstColumn="1" w:lastColumn="0" w:noHBand="0" w:noVBand="1"/>
      </w:tblPr>
      <w:tblGrid>
        <w:gridCol w:w="2361"/>
        <w:gridCol w:w="2361"/>
        <w:gridCol w:w="2361"/>
        <w:gridCol w:w="2362"/>
      </w:tblGrid>
      <w:tr w:rsidR="008E3A10" w:rsidRPr="004C6B0C" w14:paraId="684671AE" w14:textId="77777777" w:rsidTr="001732C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3DF94623" w14:textId="05611921" w:rsidR="008E3A10" w:rsidRPr="004C6B0C" w:rsidRDefault="008E3A10" w:rsidP="00B90CD6">
            <w:pPr>
              <w:spacing w:line="276" w:lineRule="auto"/>
              <w:jc w:val="center"/>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in</w:t>
            </w:r>
            <w:r w:rsidRPr="004C6B0C">
              <w:rPr>
                <w:rFonts w:ascii="Arial" w:eastAsia="Times New Roman" w:hAnsi="Arial" w:cs="Arial"/>
                <w:b w:val="0"/>
                <w:bCs w:val="0"/>
                <w:color w:val="000000"/>
                <w:szCs w:val="23"/>
              </w:rPr>
              <w:t xml:space="preserve"> (V)</w:t>
            </w:r>
          </w:p>
        </w:tc>
        <w:tc>
          <w:tcPr>
            <w:tcW w:w="2361" w:type="dxa"/>
            <w:noWrap/>
            <w:hideMark/>
          </w:tcPr>
          <w:p w14:paraId="1F049458" w14:textId="77777777" w:rsidR="008E3A10" w:rsidRPr="004C6B0C" w:rsidRDefault="008E3A10"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in,pp</w:t>
            </w:r>
            <w:r w:rsidRPr="004C6B0C">
              <w:rPr>
                <w:rFonts w:ascii="Arial" w:eastAsia="Times New Roman" w:hAnsi="Arial" w:cs="Arial"/>
                <w:b w:val="0"/>
                <w:bCs w:val="0"/>
                <w:color w:val="000000"/>
                <w:szCs w:val="23"/>
              </w:rPr>
              <w:t xml:space="preserve"> (mV)</w:t>
            </w:r>
          </w:p>
        </w:tc>
        <w:tc>
          <w:tcPr>
            <w:tcW w:w="2361" w:type="dxa"/>
            <w:noWrap/>
            <w:hideMark/>
          </w:tcPr>
          <w:p w14:paraId="0DBBAF77" w14:textId="77777777" w:rsidR="008E3A10" w:rsidRPr="004C6B0C" w:rsidRDefault="008E3A10"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out</w:t>
            </w:r>
            <w:r w:rsidRPr="004C6B0C">
              <w:rPr>
                <w:rFonts w:ascii="Arial" w:eastAsia="Times New Roman" w:hAnsi="Arial" w:cs="Arial"/>
                <w:b w:val="0"/>
                <w:bCs w:val="0"/>
                <w:color w:val="000000"/>
                <w:szCs w:val="23"/>
              </w:rPr>
              <w:t xml:space="preserve"> (V)</w:t>
            </w:r>
          </w:p>
        </w:tc>
        <w:tc>
          <w:tcPr>
            <w:tcW w:w="2362" w:type="dxa"/>
            <w:noWrap/>
            <w:hideMark/>
          </w:tcPr>
          <w:p w14:paraId="7447243F" w14:textId="77777777" w:rsidR="008E3A10" w:rsidRPr="004C6B0C" w:rsidRDefault="008E3A10" w:rsidP="00B90CD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Cs w:val="23"/>
              </w:rPr>
            </w:pPr>
            <w:r w:rsidRPr="004C6B0C">
              <w:rPr>
                <w:rFonts w:ascii="Arial" w:eastAsia="Times New Roman" w:hAnsi="Arial" w:cs="Arial"/>
                <w:b w:val="0"/>
                <w:bCs w:val="0"/>
                <w:color w:val="000000"/>
                <w:szCs w:val="23"/>
              </w:rPr>
              <w:t>V</w:t>
            </w:r>
            <w:r w:rsidRPr="004C6B0C">
              <w:rPr>
                <w:rFonts w:ascii="Arial" w:eastAsia="Times New Roman" w:hAnsi="Arial" w:cs="Arial"/>
                <w:b w:val="0"/>
                <w:bCs w:val="0"/>
                <w:color w:val="000000"/>
                <w:szCs w:val="23"/>
                <w:vertAlign w:val="subscript"/>
              </w:rPr>
              <w:t>out,pp</w:t>
            </w:r>
            <w:r w:rsidRPr="004C6B0C">
              <w:rPr>
                <w:rFonts w:ascii="Arial" w:eastAsia="Times New Roman" w:hAnsi="Arial" w:cs="Arial"/>
                <w:b w:val="0"/>
                <w:bCs w:val="0"/>
                <w:color w:val="000000"/>
                <w:szCs w:val="23"/>
              </w:rPr>
              <w:t xml:space="preserve"> (mV)</w:t>
            </w:r>
          </w:p>
        </w:tc>
      </w:tr>
      <w:tr w:rsidR="0011449C" w:rsidRPr="004C6B0C" w14:paraId="1A1E122F"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71841685" w14:textId="5880F517" w:rsidR="0011449C" w:rsidRPr="004C6B0C" w:rsidRDefault="0011449C"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9.1</w:t>
            </w:r>
          </w:p>
        </w:tc>
        <w:tc>
          <w:tcPr>
            <w:tcW w:w="2361" w:type="dxa"/>
            <w:noWrap/>
            <w:hideMark/>
          </w:tcPr>
          <w:p w14:paraId="7360E53F" w14:textId="5CC4ADA9"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200</w:t>
            </w:r>
          </w:p>
        </w:tc>
        <w:tc>
          <w:tcPr>
            <w:tcW w:w="2361" w:type="dxa"/>
            <w:noWrap/>
            <w:hideMark/>
          </w:tcPr>
          <w:p w14:paraId="6747A8AE" w14:textId="403158AF"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15.1</w:t>
            </w:r>
          </w:p>
        </w:tc>
        <w:tc>
          <w:tcPr>
            <w:tcW w:w="2362" w:type="dxa"/>
            <w:noWrap/>
            <w:hideMark/>
          </w:tcPr>
          <w:p w14:paraId="431F12B9" w14:textId="41EAE0A9"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400</w:t>
            </w:r>
          </w:p>
        </w:tc>
      </w:tr>
      <w:tr w:rsidR="0011449C" w:rsidRPr="004C6B0C" w14:paraId="70CDC3AE"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0EAC59C9" w14:textId="6C0FE118" w:rsidR="0011449C" w:rsidRPr="004C6B0C" w:rsidRDefault="0011449C"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15.1</w:t>
            </w:r>
          </w:p>
        </w:tc>
        <w:tc>
          <w:tcPr>
            <w:tcW w:w="2361" w:type="dxa"/>
            <w:noWrap/>
            <w:hideMark/>
          </w:tcPr>
          <w:p w14:paraId="04FD3D27" w14:textId="5695B97A"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500</w:t>
            </w:r>
          </w:p>
        </w:tc>
        <w:tc>
          <w:tcPr>
            <w:tcW w:w="2361" w:type="dxa"/>
            <w:noWrap/>
            <w:hideMark/>
          </w:tcPr>
          <w:p w14:paraId="021FBF70" w14:textId="24F57F00"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15.0</w:t>
            </w:r>
          </w:p>
        </w:tc>
        <w:tc>
          <w:tcPr>
            <w:tcW w:w="2362" w:type="dxa"/>
            <w:noWrap/>
            <w:hideMark/>
          </w:tcPr>
          <w:p w14:paraId="16FFDCFE" w14:textId="5B7D76AE"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400</w:t>
            </w:r>
          </w:p>
        </w:tc>
      </w:tr>
      <w:tr w:rsidR="0011449C" w:rsidRPr="004C6B0C" w14:paraId="3DC8C55A"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20D8DF07" w14:textId="4344D240" w:rsidR="0011449C" w:rsidRPr="004C6B0C" w:rsidRDefault="0011449C"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20.9</w:t>
            </w:r>
          </w:p>
        </w:tc>
        <w:tc>
          <w:tcPr>
            <w:tcW w:w="2361" w:type="dxa"/>
            <w:noWrap/>
            <w:hideMark/>
          </w:tcPr>
          <w:p w14:paraId="3AF0C9EA" w14:textId="160D27A6"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500</w:t>
            </w:r>
          </w:p>
        </w:tc>
        <w:tc>
          <w:tcPr>
            <w:tcW w:w="2361" w:type="dxa"/>
            <w:noWrap/>
            <w:hideMark/>
          </w:tcPr>
          <w:p w14:paraId="427EDC97" w14:textId="2DD56CE5"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14.9</w:t>
            </w:r>
          </w:p>
        </w:tc>
        <w:tc>
          <w:tcPr>
            <w:tcW w:w="2362" w:type="dxa"/>
            <w:noWrap/>
            <w:hideMark/>
          </w:tcPr>
          <w:p w14:paraId="17E16ABE" w14:textId="1A510D11"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400</w:t>
            </w:r>
          </w:p>
        </w:tc>
      </w:tr>
      <w:tr w:rsidR="0011449C" w:rsidRPr="004C6B0C" w14:paraId="0E6D01DC"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hideMark/>
          </w:tcPr>
          <w:p w14:paraId="149E3807" w14:textId="690ED044" w:rsidR="0011449C" w:rsidRPr="004C6B0C" w:rsidRDefault="0011449C"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27.0</w:t>
            </w:r>
          </w:p>
        </w:tc>
        <w:tc>
          <w:tcPr>
            <w:tcW w:w="2361" w:type="dxa"/>
            <w:noWrap/>
            <w:hideMark/>
          </w:tcPr>
          <w:p w14:paraId="14D831F2" w14:textId="7C2D4125"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500</w:t>
            </w:r>
          </w:p>
        </w:tc>
        <w:tc>
          <w:tcPr>
            <w:tcW w:w="2361" w:type="dxa"/>
            <w:noWrap/>
            <w:hideMark/>
          </w:tcPr>
          <w:p w14:paraId="4500DCBE" w14:textId="18459C7C"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15.3</w:t>
            </w:r>
          </w:p>
        </w:tc>
        <w:tc>
          <w:tcPr>
            <w:tcW w:w="2362" w:type="dxa"/>
            <w:noWrap/>
            <w:hideMark/>
          </w:tcPr>
          <w:p w14:paraId="4D2137F8" w14:textId="73BEEACB" w:rsidR="0011449C" w:rsidRPr="004C6B0C"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500</w:t>
            </w:r>
          </w:p>
        </w:tc>
      </w:tr>
      <w:tr w:rsidR="0011449C" w:rsidRPr="001732CE" w14:paraId="770A0634" w14:textId="77777777" w:rsidTr="001732CE">
        <w:trPr>
          <w:trHeight w:val="300"/>
        </w:trPr>
        <w:tc>
          <w:tcPr>
            <w:cnfStyle w:val="001000000000" w:firstRow="0" w:lastRow="0" w:firstColumn="1" w:lastColumn="0" w:oddVBand="0" w:evenVBand="0" w:oddHBand="0" w:evenHBand="0" w:firstRowFirstColumn="0" w:firstRowLastColumn="0" w:lastRowFirstColumn="0" w:lastRowLastColumn="0"/>
            <w:tcW w:w="2361" w:type="dxa"/>
            <w:noWrap/>
          </w:tcPr>
          <w:p w14:paraId="1F219E7A" w14:textId="7655FC59" w:rsidR="0011449C" w:rsidRPr="001732CE" w:rsidRDefault="0011449C" w:rsidP="00B90CD6">
            <w:pPr>
              <w:spacing w:line="276" w:lineRule="auto"/>
              <w:jc w:val="center"/>
              <w:rPr>
                <w:rFonts w:ascii="Arial" w:eastAsia="Times New Roman" w:hAnsi="Arial" w:cs="Arial"/>
                <w:b w:val="0"/>
                <w:bCs w:val="0"/>
                <w:color w:val="000000"/>
                <w:szCs w:val="23"/>
              </w:rPr>
            </w:pPr>
            <w:r w:rsidRPr="001732CE">
              <w:rPr>
                <w:rFonts w:ascii="Arial" w:hAnsi="Arial" w:cs="Arial"/>
                <w:b w:val="0"/>
                <w:bCs w:val="0"/>
                <w:color w:val="000000"/>
                <w:szCs w:val="23"/>
              </w:rPr>
              <w:t>33.0</w:t>
            </w:r>
          </w:p>
        </w:tc>
        <w:tc>
          <w:tcPr>
            <w:tcW w:w="2361" w:type="dxa"/>
            <w:noWrap/>
          </w:tcPr>
          <w:p w14:paraId="67C96265" w14:textId="543923C4" w:rsidR="0011449C" w:rsidRPr="001732CE"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578</w:t>
            </w:r>
          </w:p>
        </w:tc>
        <w:tc>
          <w:tcPr>
            <w:tcW w:w="2361" w:type="dxa"/>
            <w:noWrap/>
          </w:tcPr>
          <w:p w14:paraId="33D09FBF" w14:textId="459BD862" w:rsidR="0011449C" w:rsidRPr="001732CE"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14.</w:t>
            </w:r>
            <w:r w:rsidR="00574755" w:rsidRPr="001732CE">
              <w:rPr>
                <w:rFonts w:ascii="Arial" w:hAnsi="Arial" w:cs="Arial"/>
                <w:color w:val="000000"/>
                <w:szCs w:val="23"/>
              </w:rPr>
              <w:t>9</w:t>
            </w:r>
          </w:p>
        </w:tc>
        <w:tc>
          <w:tcPr>
            <w:tcW w:w="2362" w:type="dxa"/>
            <w:noWrap/>
          </w:tcPr>
          <w:p w14:paraId="658D412B" w14:textId="2CF5CBFE" w:rsidR="0011449C" w:rsidRPr="001732CE" w:rsidRDefault="0011449C" w:rsidP="00B90CD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3"/>
              </w:rPr>
            </w:pPr>
            <w:r w:rsidRPr="001732CE">
              <w:rPr>
                <w:rFonts w:ascii="Arial" w:hAnsi="Arial" w:cs="Arial"/>
                <w:color w:val="000000"/>
                <w:szCs w:val="23"/>
              </w:rPr>
              <w:t>264</w:t>
            </w:r>
          </w:p>
        </w:tc>
      </w:tr>
      <w:tr w:rsidR="001732CE" w:rsidRPr="001732CE" w14:paraId="69C7F9BA" w14:textId="77777777">
        <w:trPr>
          <w:trHeight w:val="300"/>
        </w:trPr>
        <w:tc>
          <w:tcPr>
            <w:cnfStyle w:val="001000000000" w:firstRow="0" w:lastRow="0" w:firstColumn="1" w:lastColumn="0" w:oddVBand="0" w:evenVBand="0" w:oddHBand="0" w:evenHBand="0" w:firstRowFirstColumn="0" w:firstRowLastColumn="0" w:lastRowFirstColumn="0" w:lastRowLastColumn="0"/>
            <w:tcW w:w="2361" w:type="dxa"/>
            <w:noWrap/>
          </w:tcPr>
          <w:p w14:paraId="0DB17C3B" w14:textId="24050A1E" w:rsidR="001732CE" w:rsidRPr="001732CE" w:rsidRDefault="001732CE" w:rsidP="001732CE">
            <w:pPr>
              <w:spacing w:line="276" w:lineRule="auto"/>
              <w:jc w:val="center"/>
              <w:rPr>
                <w:rFonts w:ascii="Arial" w:hAnsi="Arial" w:cs="Arial"/>
                <w:color w:val="000000"/>
                <w:szCs w:val="23"/>
              </w:rPr>
            </w:pPr>
            <w:r w:rsidRPr="001732CE">
              <w:rPr>
                <w:rFonts w:ascii="Arial" w:hAnsi="Arial" w:cs="Arial"/>
                <w:b w:val="0"/>
                <w:bCs w:val="0"/>
                <w:color w:val="000000"/>
                <w:szCs w:val="23"/>
              </w:rPr>
              <w:t>35.8</w:t>
            </w:r>
          </w:p>
        </w:tc>
        <w:tc>
          <w:tcPr>
            <w:tcW w:w="2361" w:type="dxa"/>
            <w:noWrap/>
          </w:tcPr>
          <w:p w14:paraId="6CF79256" w14:textId="7061E169" w:rsidR="001732CE" w:rsidRPr="001732CE" w:rsidRDefault="001732CE" w:rsidP="001732CE">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Cs w:val="23"/>
              </w:rPr>
            </w:pPr>
            <w:r w:rsidRPr="001732CE">
              <w:rPr>
                <w:rFonts w:ascii="Arial" w:hAnsi="Arial" w:cs="Arial"/>
                <w:color w:val="000000"/>
                <w:szCs w:val="23"/>
              </w:rPr>
              <w:t>503</w:t>
            </w:r>
          </w:p>
        </w:tc>
        <w:tc>
          <w:tcPr>
            <w:tcW w:w="2361" w:type="dxa"/>
            <w:noWrap/>
          </w:tcPr>
          <w:p w14:paraId="70B5E234" w14:textId="7611620B" w:rsidR="001732CE" w:rsidRPr="001732CE" w:rsidRDefault="001732CE" w:rsidP="001732CE">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Cs w:val="23"/>
              </w:rPr>
            </w:pPr>
            <w:r w:rsidRPr="001732CE">
              <w:rPr>
                <w:rFonts w:ascii="Arial" w:hAnsi="Arial" w:cs="Arial"/>
                <w:color w:val="000000"/>
                <w:szCs w:val="23"/>
              </w:rPr>
              <w:t>14.9</w:t>
            </w:r>
          </w:p>
        </w:tc>
        <w:tc>
          <w:tcPr>
            <w:tcW w:w="2362" w:type="dxa"/>
            <w:noWrap/>
          </w:tcPr>
          <w:p w14:paraId="0CB3D390" w14:textId="13EB253A" w:rsidR="001732CE" w:rsidRPr="001732CE" w:rsidRDefault="001732CE" w:rsidP="001732CE">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Cs w:val="23"/>
              </w:rPr>
            </w:pPr>
            <w:r w:rsidRPr="001732CE">
              <w:rPr>
                <w:rFonts w:ascii="Arial" w:hAnsi="Arial" w:cs="Arial"/>
                <w:color w:val="000000"/>
                <w:szCs w:val="23"/>
              </w:rPr>
              <w:t>264</w:t>
            </w:r>
          </w:p>
        </w:tc>
      </w:tr>
    </w:tbl>
    <w:p w14:paraId="0EB3CCC8" w14:textId="74412256" w:rsidR="00C0696F" w:rsidRPr="001732CE" w:rsidRDefault="00C0696F" w:rsidP="001732CE">
      <w:pPr>
        <w:pStyle w:val="Caption"/>
        <w:framePr w:w="8920" w:h="327" w:hRule="exact" w:wrap="around" w:x="1675" w:y="41"/>
        <w:spacing w:line="276" w:lineRule="auto"/>
        <w:jc w:val="center"/>
        <w:rPr>
          <w:rFonts w:ascii="Arial" w:hAnsi="Arial" w:cs="Arial"/>
          <w:b w:val="0"/>
          <w:bCs w:val="0"/>
          <w:i/>
          <w:iCs/>
        </w:rPr>
      </w:pPr>
      <w:bookmarkStart w:id="99" w:name="_Toc196765978"/>
      <w:r w:rsidRPr="001732CE">
        <w:rPr>
          <w:rFonts w:ascii="Arial" w:hAnsi="Arial" w:cs="Arial"/>
          <w:b w:val="0"/>
          <w:bCs w:val="0"/>
          <w:i/>
          <w:iCs/>
        </w:rPr>
        <w:t xml:space="preserve">Table </w:t>
      </w:r>
      <w:r w:rsidRPr="001732CE">
        <w:rPr>
          <w:rFonts w:ascii="Arial" w:hAnsi="Arial" w:cs="Arial"/>
          <w:b w:val="0"/>
          <w:bCs w:val="0"/>
          <w:i/>
          <w:iCs/>
        </w:rPr>
        <w:fldChar w:fldCharType="begin"/>
      </w:r>
      <w:r w:rsidRPr="001732CE">
        <w:rPr>
          <w:rFonts w:ascii="Arial" w:hAnsi="Arial" w:cs="Arial"/>
          <w:b w:val="0"/>
          <w:bCs w:val="0"/>
          <w:i/>
          <w:iCs/>
        </w:rPr>
        <w:instrText xml:space="preserve"> SEQ Table \* ARABIC </w:instrText>
      </w:r>
      <w:r w:rsidRPr="001732CE">
        <w:rPr>
          <w:rFonts w:ascii="Arial" w:hAnsi="Arial" w:cs="Arial"/>
          <w:b w:val="0"/>
          <w:bCs w:val="0"/>
          <w:i/>
          <w:iCs/>
        </w:rPr>
        <w:fldChar w:fldCharType="separate"/>
      </w:r>
      <w:r w:rsidRPr="001732CE">
        <w:rPr>
          <w:rFonts w:ascii="Arial" w:hAnsi="Arial" w:cs="Arial"/>
          <w:b w:val="0"/>
          <w:bCs w:val="0"/>
          <w:i/>
          <w:iCs/>
        </w:rPr>
        <w:fldChar w:fldCharType="end"/>
      </w:r>
      <w:r w:rsidRPr="001732CE">
        <w:rPr>
          <w:rFonts w:ascii="Arial" w:hAnsi="Arial" w:cs="Arial"/>
          <w:b w:val="0"/>
          <w:bCs w:val="0"/>
          <w:i/>
          <w:iCs/>
        </w:rPr>
        <w:t>: 15V/ISO_15V Converter Line Regulation Test</w:t>
      </w:r>
      <w:bookmarkEnd w:id="99"/>
    </w:p>
    <w:p w14:paraId="08746279" w14:textId="7C5ED2E1" w:rsidR="00C0696F" w:rsidRPr="00B90CD6" w:rsidRDefault="00C0696F" w:rsidP="00B90CD6">
      <w:pPr>
        <w:spacing w:line="276" w:lineRule="auto"/>
        <w:rPr>
          <w:rFonts w:ascii="Arial" w:hAnsi="Arial" w:cs="Arial"/>
        </w:rPr>
      </w:pPr>
    </w:p>
    <w:p w14:paraId="4F3A3690" w14:textId="7FFE9D55" w:rsidR="00811614" w:rsidRPr="00B90CD6" w:rsidRDefault="00811614" w:rsidP="00B90CD6">
      <w:pPr>
        <w:spacing w:line="276" w:lineRule="auto"/>
        <w:rPr>
          <w:rFonts w:ascii="Arial" w:hAnsi="Arial" w:cs="Arial"/>
        </w:rPr>
      </w:pPr>
      <w:r w:rsidRPr="00B90CD6">
        <w:rPr>
          <w:rFonts w:ascii="Arial" w:hAnsi="Arial" w:cs="Arial"/>
        </w:rPr>
        <w:t xml:space="preserve">Upon measuring the output voltages in Table </w:t>
      </w:r>
      <w:r w:rsidR="002A5559">
        <w:rPr>
          <w:rFonts w:ascii="Arial" w:hAnsi="Arial" w:cs="Arial"/>
        </w:rPr>
        <w:t>11</w:t>
      </w:r>
      <w:r w:rsidRPr="00B90CD6">
        <w:rPr>
          <w:rFonts w:ascii="Arial" w:hAnsi="Arial" w:cs="Arial"/>
        </w:rPr>
        <w:t xml:space="preserve"> and Table </w:t>
      </w:r>
      <w:r w:rsidR="002A5559">
        <w:rPr>
          <w:rFonts w:ascii="Arial" w:hAnsi="Arial" w:cs="Arial"/>
        </w:rPr>
        <w:t>12</w:t>
      </w:r>
      <w:r w:rsidRPr="00B90CD6">
        <w:rPr>
          <w:rFonts w:ascii="Arial" w:hAnsi="Arial" w:cs="Arial"/>
        </w:rPr>
        <w:t xml:space="preserve">, the converter </w:t>
      </w:r>
      <w:r w:rsidR="007F0A03" w:rsidRPr="00B90CD6">
        <w:rPr>
          <w:rFonts w:ascii="Arial" w:hAnsi="Arial" w:cs="Arial"/>
        </w:rPr>
        <w:t>behaved as expected for its full range of voltage and current values.</w:t>
      </w:r>
    </w:p>
    <w:p w14:paraId="35C5A7AC" w14:textId="77777777" w:rsidR="00B466EB" w:rsidRPr="00B90CD6" w:rsidRDefault="00B466EB" w:rsidP="00B90CD6">
      <w:pPr>
        <w:spacing w:line="276" w:lineRule="auto"/>
        <w:rPr>
          <w:rFonts w:ascii="Arial" w:hAnsi="Arial" w:cs="Arial"/>
        </w:rPr>
      </w:pPr>
    </w:p>
    <w:p w14:paraId="657ADEE3" w14:textId="2E03355B" w:rsidR="00B466EB" w:rsidRPr="00B90CD6" w:rsidRDefault="00B466EB" w:rsidP="00B90CD6">
      <w:pPr>
        <w:pStyle w:val="Heading3"/>
        <w:spacing w:before="0" w:after="0" w:line="276" w:lineRule="auto"/>
        <w:rPr>
          <w:rFonts w:ascii="Arial" w:hAnsi="Arial"/>
        </w:rPr>
      </w:pPr>
      <w:bookmarkStart w:id="100" w:name="_Toc196770629"/>
      <w:r w:rsidRPr="00B90CD6">
        <w:rPr>
          <w:rFonts w:ascii="Arial" w:hAnsi="Arial"/>
        </w:rPr>
        <w:t>Relay Validation</w:t>
      </w:r>
      <w:bookmarkEnd w:id="100"/>
      <w:r w:rsidRPr="00B90CD6">
        <w:rPr>
          <w:rFonts w:ascii="Arial" w:hAnsi="Arial"/>
        </w:rPr>
        <w:t xml:space="preserve"> </w:t>
      </w:r>
    </w:p>
    <w:p w14:paraId="0BDC0E29" w14:textId="12734C0F" w:rsidR="00A432AE" w:rsidRPr="00B90CD6" w:rsidRDefault="000C7CA5" w:rsidP="00B90CD6">
      <w:pPr>
        <w:spacing w:line="276" w:lineRule="auto"/>
        <w:rPr>
          <w:rFonts w:ascii="Arial" w:hAnsi="Arial" w:cs="Arial"/>
        </w:rPr>
      </w:pPr>
      <w:r w:rsidRPr="00B90CD6">
        <w:rPr>
          <w:rFonts w:ascii="Arial" w:hAnsi="Arial" w:cs="Arial"/>
        </w:rPr>
        <w:br/>
      </w:r>
      <w:r w:rsidR="00A432AE" w:rsidRPr="00B90CD6">
        <w:rPr>
          <w:rFonts w:ascii="Arial" w:hAnsi="Arial" w:cs="Arial"/>
        </w:rPr>
        <w:t xml:space="preserve">The relay takes in the relay signal and toggles the motor power between on and off using a switch. In Figure </w:t>
      </w:r>
      <w:r w:rsidR="00075E4C">
        <w:rPr>
          <w:rFonts w:ascii="Arial" w:hAnsi="Arial" w:cs="Arial"/>
        </w:rPr>
        <w:t>32</w:t>
      </w:r>
      <w:r w:rsidR="00A432AE" w:rsidRPr="00B90CD6">
        <w:rPr>
          <w:rFonts w:ascii="Arial" w:hAnsi="Arial" w:cs="Arial"/>
        </w:rPr>
        <w:t xml:space="preserve">, the schematic is shown. In the left contact position, the DC voltage is input using a DC power supply and in the right contact position the DC voltage will be </w:t>
      </w:r>
      <w:r w:rsidR="00967C40" w:rsidRPr="00B90CD6">
        <w:rPr>
          <w:rFonts w:ascii="Arial" w:hAnsi="Arial" w:cs="Arial"/>
        </w:rPr>
        <w:t>output</w:t>
      </w:r>
      <w:r w:rsidR="00A432AE" w:rsidRPr="00B90CD6">
        <w:rPr>
          <w:rFonts w:ascii="Arial" w:hAnsi="Arial" w:cs="Arial"/>
        </w:rPr>
        <w:t xml:space="preserve"> if the switch is closed. Next, the coil voltage is set to 15 VDC, but the circuit is incomplete because of the MOSFET position relative to PGND. So, the relay signal of 5 VDC is generated using a DC power supply to trigger the MOSFET, completing the coil voltage to PGND, and the switch</w:t>
      </w:r>
      <w:r w:rsidR="00967C40" w:rsidRPr="00B90CD6">
        <w:rPr>
          <w:rFonts w:ascii="Arial" w:hAnsi="Arial" w:cs="Arial"/>
        </w:rPr>
        <w:t>ing the relay</w:t>
      </w:r>
      <w:r w:rsidR="00A432AE" w:rsidRPr="00B90CD6">
        <w:rPr>
          <w:rFonts w:ascii="Arial" w:hAnsi="Arial" w:cs="Arial"/>
        </w:rPr>
        <w:t xml:space="preserve"> closed.</w:t>
      </w:r>
    </w:p>
    <w:p w14:paraId="6E66BEB6" w14:textId="22AAC1DD" w:rsidR="00BE6822" w:rsidRPr="00B90CD6" w:rsidRDefault="001C290F" w:rsidP="00B90CD6">
      <w:pPr>
        <w:spacing w:line="276" w:lineRule="auto"/>
        <w:jc w:val="center"/>
        <w:rPr>
          <w:rFonts w:ascii="Arial" w:hAnsi="Arial" w:cs="Arial"/>
        </w:rPr>
      </w:pPr>
      <w:r w:rsidRPr="00B90CD6">
        <w:rPr>
          <w:rFonts w:ascii="Arial" w:hAnsi="Arial" w:cs="Arial"/>
        </w:rPr>
        <w:br/>
      </w:r>
      <w:r w:rsidR="00BE6822" w:rsidRPr="00B90CD6">
        <w:rPr>
          <w:rFonts w:ascii="Arial" w:hAnsi="Arial" w:cs="Arial"/>
          <w:noProof/>
        </w:rPr>
        <w:drawing>
          <wp:inline distT="0" distB="0" distL="0" distR="0" wp14:anchorId="07C25E92" wp14:editId="52DAE140">
            <wp:extent cx="3639058" cy="5068007"/>
            <wp:effectExtent l="38100" t="38100" r="38100" b="37465"/>
            <wp:docPr id="1554837955"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7955" name="Picture 1" descr="A diagram of a circuit&#10;&#10;AI-generated content may be incorrect."/>
                    <pic:cNvPicPr/>
                  </pic:nvPicPr>
                  <pic:blipFill>
                    <a:blip r:embed="rId45"/>
                    <a:stretch>
                      <a:fillRect/>
                    </a:stretch>
                  </pic:blipFill>
                  <pic:spPr>
                    <a:xfrm>
                      <a:off x="0" y="0"/>
                      <a:ext cx="3639058" cy="5068007"/>
                    </a:xfrm>
                    <a:prstGeom prst="rect">
                      <a:avLst/>
                    </a:prstGeom>
                    <a:ln w="28575">
                      <a:solidFill>
                        <a:schemeClr val="tx1"/>
                      </a:solidFill>
                    </a:ln>
                  </pic:spPr>
                </pic:pic>
              </a:graphicData>
            </a:graphic>
          </wp:inline>
        </w:drawing>
      </w:r>
    </w:p>
    <w:p w14:paraId="2C88E8A9" w14:textId="0214B771" w:rsidR="001C290F" w:rsidRPr="00B90CD6" w:rsidRDefault="00BE6822" w:rsidP="00B90CD6">
      <w:pPr>
        <w:pStyle w:val="Caption"/>
        <w:framePr w:w="5701" w:h="314" w:hRule="exact" w:wrap="around" w:x="3264" w:y="5"/>
        <w:spacing w:line="276" w:lineRule="auto"/>
        <w:jc w:val="center"/>
        <w:rPr>
          <w:rFonts w:ascii="Arial" w:hAnsi="Arial" w:cs="Arial"/>
          <w:b w:val="0"/>
          <w:bCs w:val="0"/>
          <w:i/>
          <w:iCs/>
        </w:rPr>
      </w:pPr>
      <w:bookmarkStart w:id="101" w:name="_Toc196759080"/>
      <w:bookmarkStart w:id="102" w:name="_Toc196770586"/>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32</w:t>
      </w:r>
      <w:r w:rsidRPr="00B90CD6">
        <w:rPr>
          <w:rFonts w:ascii="Arial" w:hAnsi="Arial" w:cs="Arial"/>
          <w:b w:val="0"/>
          <w:bCs w:val="0"/>
          <w:i/>
          <w:iCs/>
        </w:rPr>
        <w:fldChar w:fldCharType="end"/>
      </w:r>
      <w:r w:rsidRPr="00B90CD6">
        <w:rPr>
          <w:rFonts w:ascii="Arial" w:hAnsi="Arial" w:cs="Arial"/>
          <w:b w:val="0"/>
          <w:bCs w:val="0"/>
          <w:i/>
          <w:iCs/>
        </w:rPr>
        <w:t>: Relay Schematic</w:t>
      </w:r>
      <w:bookmarkEnd w:id="101"/>
      <w:bookmarkEnd w:id="102"/>
    </w:p>
    <w:p w14:paraId="3CCF7029" w14:textId="77777777" w:rsidR="00BE6822" w:rsidRPr="00B90CD6" w:rsidRDefault="00BE6822" w:rsidP="00B90CD6">
      <w:pPr>
        <w:spacing w:line="276" w:lineRule="auto"/>
        <w:rPr>
          <w:rFonts w:ascii="Arial" w:hAnsi="Arial" w:cs="Arial"/>
        </w:rPr>
      </w:pPr>
    </w:p>
    <w:p w14:paraId="592F3217" w14:textId="77777777" w:rsidR="00BE6822" w:rsidRPr="00B90CD6" w:rsidRDefault="00BE6822" w:rsidP="00B90CD6">
      <w:pPr>
        <w:spacing w:line="276" w:lineRule="auto"/>
        <w:rPr>
          <w:rFonts w:ascii="Arial" w:hAnsi="Arial" w:cs="Arial"/>
        </w:rPr>
      </w:pPr>
    </w:p>
    <w:p w14:paraId="440DE491" w14:textId="1876EF3B" w:rsidR="00AF560E" w:rsidRPr="00B90CD6" w:rsidRDefault="00AF560E" w:rsidP="00B90CD6">
      <w:pPr>
        <w:spacing w:line="276" w:lineRule="auto"/>
        <w:rPr>
          <w:rFonts w:ascii="Arial" w:hAnsi="Arial" w:cs="Arial"/>
        </w:rPr>
      </w:pPr>
      <w:r w:rsidRPr="00B90CD6">
        <w:rPr>
          <w:rFonts w:ascii="Arial" w:hAnsi="Arial" w:cs="Arial"/>
        </w:rPr>
        <w:t xml:space="preserve">The relay was validated by supplying an input voltage of </w:t>
      </w:r>
      <w:r w:rsidR="00EA3C6A" w:rsidRPr="00B90CD6">
        <w:rPr>
          <w:rFonts w:ascii="Arial" w:hAnsi="Arial" w:cs="Arial"/>
        </w:rPr>
        <w:t>1</w:t>
      </w:r>
      <w:r w:rsidRPr="00B90CD6">
        <w:rPr>
          <w:rFonts w:ascii="Arial" w:hAnsi="Arial" w:cs="Arial"/>
        </w:rPr>
        <w:t>5 V</w:t>
      </w:r>
      <w:r w:rsidRPr="00B90CD6">
        <w:rPr>
          <w:rFonts w:ascii="Arial" w:hAnsi="Arial" w:cs="Arial"/>
          <w:vertAlign w:val="subscript"/>
        </w:rPr>
        <w:t>DC</w:t>
      </w:r>
      <w:r w:rsidRPr="00B90CD6">
        <w:rPr>
          <w:rFonts w:ascii="Arial" w:hAnsi="Arial" w:cs="Arial"/>
        </w:rPr>
        <w:t xml:space="preserve"> to the contact and </w:t>
      </w:r>
      <w:r w:rsidR="001A6927" w:rsidRPr="00B90CD6">
        <w:rPr>
          <w:rFonts w:ascii="Arial" w:hAnsi="Arial" w:cs="Arial"/>
        </w:rPr>
        <w:t>connecting the 15</w:t>
      </w:r>
      <w:r w:rsidR="00E401AA" w:rsidRPr="00B90CD6">
        <w:rPr>
          <w:rFonts w:ascii="Arial" w:hAnsi="Arial" w:cs="Arial"/>
        </w:rPr>
        <w:t xml:space="preserve"> V</w:t>
      </w:r>
      <w:r w:rsidR="00E401AA" w:rsidRPr="00B90CD6">
        <w:rPr>
          <w:rFonts w:ascii="Arial" w:hAnsi="Arial" w:cs="Arial"/>
          <w:vertAlign w:val="subscript"/>
        </w:rPr>
        <w:t>DC</w:t>
      </w:r>
      <w:r w:rsidR="00E401AA" w:rsidRPr="00B90CD6">
        <w:rPr>
          <w:rFonts w:ascii="Arial" w:hAnsi="Arial" w:cs="Arial"/>
        </w:rPr>
        <w:t xml:space="preserve"> </w:t>
      </w:r>
      <w:r w:rsidR="00772B7A" w:rsidRPr="00B90CD6">
        <w:rPr>
          <w:rFonts w:ascii="Arial" w:hAnsi="Arial" w:cs="Arial"/>
        </w:rPr>
        <w:t>input to the coil</w:t>
      </w:r>
      <w:r w:rsidR="00094DAE" w:rsidRPr="00B90CD6">
        <w:rPr>
          <w:rFonts w:ascii="Arial" w:hAnsi="Arial" w:cs="Arial"/>
        </w:rPr>
        <w:t>. Next, the 5 V</w:t>
      </w:r>
      <w:r w:rsidR="00094DAE" w:rsidRPr="00B90CD6">
        <w:rPr>
          <w:rFonts w:ascii="Arial" w:hAnsi="Arial" w:cs="Arial"/>
          <w:vertAlign w:val="subscript"/>
        </w:rPr>
        <w:t>DC</w:t>
      </w:r>
      <w:r w:rsidR="00094DAE" w:rsidRPr="00B90CD6">
        <w:rPr>
          <w:rFonts w:ascii="Arial" w:hAnsi="Arial" w:cs="Arial"/>
        </w:rPr>
        <w:t xml:space="preserve"> relay signal was generat</w:t>
      </w:r>
      <w:r w:rsidR="00621547" w:rsidRPr="00B90CD6">
        <w:rPr>
          <w:rFonts w:ascii="Arial" w:hAnsi="Arial" w:cs="Arial"/>
        </w:rPr>
        <w:t xml:space="preserve">ed using a </w:t>
      </w:r>
      <w:r w:rsidR="00AA7CC8" w:rsidRPr="00B90CD6">
        <w:rPr>
          <w:rFonts w:ascii="Arial" w:hAnsi="Arial" w:cs="Arial"/>
        </w:rPr>
        <w:t>DC power supply</w:t>
      </w:r>
      <w:r w:rsidR="00721A08" w:rsidRPr="00B90CD6">
        <w:rPr>
          <w:rFonts w:ascii="Arial" w:hAnsi="Arial" w:cs="Arial"/>
        </w:rPr>
        <w:t xml:space="preserve"> to </w:t>
      </w:r>
      <w:r w:rsidR="00C8220A" w:rsidRPr="00B90CD6">
        <w:rPr>
          <w:rFonts w:ascii="Arial" w:hAnsi="Arial" w:cs="Arial"/>
        </w:rPr>
        <w:t xml:space="preserve">close the switch and </w:t>
      </w:r>
      <w:r w:rsidR="00CE60F2" w:rsidRPr="00B90CD6">
        <w:rPr>
          <w:rFonts w:ascii="Arial" w:hAnsi="Arial" w:cs="Arial"/>
        </w:rPr>
        <w:t>allow the 5 V</w:t>
      </w:r>
      <w:r w:rsidR="00CE60F2" w:rsidRPr="00B90CD6">
        <w:rPr>
          <w:rFonts w:ascii="Arial" w:hAnsi="Arial" w:cs="Arial"/>
          <w:vertAlign w:val="subscript"/>
        </w:rPr>
        <w:t>DC</w:t>
      </w:r>
      <w:r w:rsidR="00CE60F2" w:rsidRPr="00B90CD6">
        <w:rPr>
          <w:rFonts w:ascii="Arial" w:hAnsi="Arial" w:cs="Arial"/>
        </w:rPr>
        <w:t xml:space="preserve"> to pass through the relay </w:t>
      </w:r>
      <w:r w:rsidR="000B2D57" w:rsidRPr="00B90CD6">
        <w:rPr>
          <w:rFonts w:ascii="Arial" w:hAnsi="Arial" w:cs="Arial"/>
        </w:rPr>
        <w:t xml:space="preserve">as measured </w:t>
      </w:r>
      <w:r w:rsidR="00CE60F2" w:rsidRPr="00B90CD6">
        <w:rPr>
          <w:rFonts w:ascii="Arial" w:hAnsi="Arial" w:cs="Arial"/>
        </w:rPr>
        <w:t xml:space="preserve">in Figure </w:t>
      </w:r>
      <w:r w:rsidR="00075E4C">
        <w:rPr>
          <w:rFonts w:ascii="Arial" w:hAnsi="Arial" w:cs="Arial"/>
        </w:rPr>
        <w:t>33</w:t>
      </w:r>
      <w:r w:rsidR="00AA7CC8" w:rsidRPr="00B90CD6">
        <w:rPr>
          <w:rFonts w:ascii="Arial" w:hAnsi="Arial" w:cs="Arial"/>
        </w:rPr>
        <w:t xml:space="preserve">. Then, the </w:t>
      </w:r>
      <w:r w:rsidR="006557DC" w:rsidRPr="00B90CD6">
        <w:rPr>
          <w:rFonts w:ascii="Arial" w:hAnsi="Arial" w:cs="Arial"/>
        </w:rPr>
        <w:t xml:space="preserve">simulated relay signal was </w:t>
      </w:r>
      <w:r w:rsidR="00CE60F2" w:rsidRPr="00B90CD6">
        <w:rPr>
          <w:rFonts w:ascii="Arial" w:hAnsi="Arial" w:cs="Arial"/>
        </w:rPr>
        <w:t xml:space="preserve">disconnected </w:t>
      </w:r>
      <w:r w:rsidR="00B26883" w:rsidRPr="00B90CD6">
        <w:rPr>
          <w:rFonts w:ascii="Arial" w:hAnsi="Arial" w:cs="Arial"/>
        </w:rPr>
        <w:t>to open the switch and stop the 5 V</w:t>
      </w:r>
      <w:r w:rsidR="00B26883" w:rsidRPr="00B90CD6">
        <w:rPr>
          <w:rFonts w:ascii="Arial" w:hAnsi="Arial" w:cs="Arial"/>
          <w:vertAlign w:val="subscript"/>
        </w:rPr>
        <w:t>DC</w:t>
      </w:r>
      <w:r w:rsidR="00B26883" w:rsidRPr="00B90CD6">
        <w:rPr>
          <w:rFonts w:ascii="Arial" w:hAnsi="Arial" w:cs="Arial"/>
        </w:rPr>
        <w:t xml:space="preserve"> to pass through the relay </w:t>
      </w:r>
      <w:r w:rsidR="000B2D57" w:rsidRPr="00B90CD6">
        <w:rPr>
          <w:rFonts w:ascii="Arial" w:hAnsi="Arial" w:cs="Arial"/>
        </w:rPr>
        <w:t>as measured</w:t>
      </w:r>
      <w:r w:rsidR="00B26883" w:rsidRPr="00B90CD6">
        <w:rPr>
          <w:rFonts w:ascii="Arial" w:hAnsi="Arial" w:cs="Arial"/>
        </w:rPr>
        <w:t xml:space="preserve"> in Figure </w:t>
      </w:r>
      <w:r w:rsidR="00075E4C">
        <w:rPr>
          <w:rFonts w:ascii="Arial" w:hAnsi="Arial" w:cs="Arial"/>
        </w:rPr>
        <w:t>34</w:t>
      </w:r>
      <w:r w:rsidR="00B26883" w:rsidRPr="00B90CD6">
        <w:rPr>
          <w:rFonts w:ascii="Arial" w:hAnsi="Arial" w:cs="Arial"/>
        </w:rPr>
        <w:t>.</w:t>
      </w:r>
    </w:p>
    <w:p w14:paraId="070FCF3D" w14:textId="73BA6582" w:rsidR="00201301" w:rsidRPr="00B90CD6" w:rsidRDefault="00201301" w:rsidP="00B90CD6">
      <w:pPr>
        <w:spacing w:line="276" w:lineRule="auto"/>
        <w:rPr>
          <w:rFonts w:ascii="Arial" w:hAnsi="Arial" w:cs="Arial"/>
        </w:rPr>
      </w:pPr>
    </w:p>
    <w:p w14:paraId="22633797" w14:textId="77777777" w:rsidR="00201301" w:rsidRPr="00B90CD6" w:rsidRDefault="00201301" w:rsidP="00B90CD6">
      <w:pPr>
        <w:keepNext/>
        <w:spacing w:line="276" w:lineRule="auto"/>
        <w:jc w:val="center"/>
        <w:rPr>
          <w:rFonts w:ascii="Arial" w:hAnsi="Arial" w:cs="Arial"/>
          <w:i/>
          <w:iCs/>
        </w:rPr>
      </w:pPr>
      <w:r w:rsidRPr="00B90CD6">
        <w:rPr>
          <w:rFonts w:ascii="Arial" w:hAnsi="Arial" w:cs="Arial"/>
          <w:i/>
          <w:iCs/>
          <w:noProof/>
        </w:rPr>
        <w:drawing>
          <wp:inline distT="0" distB="0" distL="0" distR="0" wp14:anchorId="743279D0" wp14:editId="4F07AAAC">
            <wp:extent cx="5767477" cy="3690939"/>
            <wp:effectExtent l="38100" t="38100" r="43180" b="43180"/>
            <wp:docPr id="2049351212" name="Picture 9"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51212" name="Picture 9" descr="A screen shot of a graph&#10;&#10;AI-generated content may be incorrect."/>
                    <pic:cNvPicPr/>
                  </pic:nvPicPr>
                  <pic:blipFill>
                    <a:blip r:embed="rId46"/>
                    <a:stretch>
                      <a:fillRect/>
                    </a:stretch>
                  </pic:blipFill>
                  <pic:spPr>
                    <a:xfrm>
                      <a:off x="0" y="0"/>
                      <a:ext cx="5774650" cy="3695529"/>
                    </a:xfrm>
                    <a:prstGeom prst="rect">
                      <a:avLst/>
                    </a:prstGeom>
                    <a:ln w="28575">
                      <a:solidFill>
                        <a:schemeClr val="tx1"/>
                      </a:solidFill>
                    </a:ln>
                  </pic:spPr>
                </pic:pic>
              </a:graphicData>
            </a:graphic>
          </wp:inline>
        </w:drawing>
      </w:r>
    </w:p>
    <w:p w14:paraId="786CB910" w14:textId="3E792EE1" w:rsidR="000C7CA5" w:rsidRPr="00B90CD6" w:rsidRDefault="00201301" w:rsidP="00B90CD6">
      <w:pPr>
        <w:pStyle w:val="Caption"/>
        <w:framePr w:w="8852" w:h="327" w:hRule="exact" w:wrap="around" w:x="1784" w:y="3"/>
        <w:spacing w:line="276" w:lineRule="auto"/>
        <w:jc w:val="center"/>
        <w:rPr>
          <w:rFonts w:ascii="Arial" w:hAnsi="Arial" w:cs="Arial"/>
          <w:b w:val="0"/>
          <w:bCs w:val="0"/>
          <w:i/>
          <w:iCs/>
        </w:rPr>
      </w:pPr>
      <w:bookmarkStart w:id="103" w:name="_Toc196770587"/>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33</w:t>
      </w:r>
      <w:r w:rsidRPr="00B90CD6">
        <w:rPr>
          <w:rFonts w:ascii="Arial" w:hAnsi="Arial" w:cs="Arial"/>
          <w:b w:val="0"/>
          <w:bCs w:val="0"/>
          <w:i/>
          <w:iCs/>
        </w:rPr>
        <w:fldChar w:fldCharType="end"/>
      </w:r>
      <w:r w:rsidRPr="00B90CD6">
        <w:rPr>
          <w:rFonts w:ascii="Arial" w:hAnsi="Arial" w:cs="Arial"/>
          <w:b w:val="0"/>
          <w:bCs w:val="0"/>
          <w:i/>
          <w:iCs/>
        </w:rPr>
        <w:t>: Relay On-State</w:t>
      </w:r>
      <w:bookmarkEnd w:id="103"/>
    </w:p>
    <w:p w14:paraId="3FA6F212" w14:textId="636B5438" w:rsidR="00575022" w:rsidRPr="00B90CD6" w:rsidRDefault="00DE5A86" w:rsidP="00B90CD6">
      <w:pPr>
        <w:keepNext/>
        <w:spacing w:line="276" w:lineRule="auto"/>
        <w:rPr>
          <w:rFonts w:ascii="Arial" w:hAnsi="Arial" w:cs="Arial"/>
        </w:rPr>
      </w:pPr>
      <w:r w:rsidRPr="00B90CD6">
        <w:rPr>
          <w:rFonts w:ascii="Arial" w:hAnsi="Arial" w:cs="Arial"/>
        </w:rPr>
        <w:t> </w:t>
      </w:r>
    </w:p>
    <w:p w14:paraId="3057A68F" w14:textId="77777777" w:rsidR="00201301" w:rsidRPr="00B90CD6" w:rsidRDefault="00201301" w:rsidP="00B90CD6">
      <w:pPr>
        <w:keepNext/>
        <w:spacing w:line="276" w:lineRule="auto"/>
        <w:jc w:val="center"/>
        <w:rPr>
          <w:rFonts w:ascii="Arial" w:hAnsi="Arial" w:cs="Arial"/>
        </w:rPr>
      </w:pPr>
      <w:r w:rsidRPr="00B90CD6">
        <w:rPr>
          <w:rFonts w:ascii="Arial" w:hAnsi="Arial" w:cs="Arial"/>
          <w:noProof/>
        </w:rPr>
        <w:drawing>
          <wp:inline distT="0" distB="0" distL="0" distR="0" wp14:anchorId="6CB2B647" wp14:editId="4A9444CA">
            <wp:extent cx="5797233" cy="3709981"/>
            <wp:effectExtent l="38100" t="38100" r="32385" b="43180"/>
            <wp:docPr id="1368451115" name="Picture 8"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1115" name="Picture 8" descr="A screen shot of a graph&#10;&#10;AI-generated content may be incorrect."/>
                    <pic:cNvPicPr/>
                  </pic:nvPicPr>
                  <pic:blipFill>
                    <a:blip r:embed="rId47"/>
                    <a:stretch>
                      <a:fillRect/>
                    </a:stretch>
                  </pic:blipFill>
                  <pic:spPr>
                    <a:xfrm>
                      <a:off x="0" y="0"/>
                      <a:ext cx="5803831" cy="3714203"/>
                    </a:xfrm>
                    <a:prstGeom prst="rect">
                      <a:avLst/>
                    </a:prstGeom>
                    <a:ln w="28575">
                      <a:solidFill>
                        <a:schemeClr val="tx1"/>
                      </a:solidFill>
                    </a:ln>
                  </pic:spPr>
                </pic:pic>
              </a:graphicData>
            </a:graphic>
          </wp:inline>
        </w:drawing>
      </w:r>
    </w:p>
    <w:p w14:paraId="08964500" w14:textId="125B56C6" w:rsidR="00201301" w:rsidRPr="00B90CD6" w:rsidRDefault="00201301" w:rsidP="00B90CD6">
      <w:pPr>
        <w:pStyle w:val="Caption"/>
        <w:framePr w:w="8825" w:h="314" w:hRule="exact" w:wrap="around" w:x="1811" w:y="3"/>
        <w:spacing w:line="276" w:lineRule="auto"/>
        <w:jc w:val="center"/>
        <w:rPr>
          <w:rFonts w:ascii="Arial" w:hAnsi="Arial" w:cs="Arial"/>
          <w:b w:val="0"/>
          <w:bCs w:val="0"/>
          <w:i/>
          <w:iCs/>
        </w:rPr>
      </w:pPr>
      <w:bookmarkStart w:id="104" w:name="_Toc196770588"/>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005A75FE">
        <w:rPr>
          <w:rFonts w:ascii="Arial" w:hAnsi="Arial" w:cs="Arial"/>
          <w:b w:val="0"/>
          <w:bCs w:val="0"/>
          <w:i/>
          <w:iCs/>
          <w:noProof/>
        </w:rPr>
        <w:t>34</w:t>
      </w:r>
      <w:r w:rsidRPr="00B90CD6">
        <w:rPr>
          <w:rFonts w:ascii="Arial" w:hAnsi="Arial" w:cs="Arial"/>
          <w:b w:val="0"/>
          <w:bCs w:val="0"/>
          <w:i/>
          <w:iCs/>
        </w:rPr>
        <w:fldChar w:fldCharType="end"/>
      </w:r>
      <w:r w:rsidRPr="00B90CD6">
        <w:rPr>
          <w:rFonts w:ascii="Arial" w:hAnsi="Arial" w:cs="Arial"/>
          <w:b w:val="0"/>
          <w:bCs w:val="0"/>
          <w:i/>
          <w:iCs/>
        </w:rPr>
        <w:t>: Relay Off-State</w:t>
      </w:r>
      <w:bookmarkEnd w:id="104"/>
    </w:p>
    <w:p w14:paraId="7D6BD4C5" w14:textId="77777777" w:rsidR="00201301" w:rsidRPr="00B90CD6" w:rsidRDefault="00201301" w:rsidP="00B90CD6">
      <w:pPr>
        <w:keepNext/>
        <w:spacing w:line="276" w:lineRule="auto"/>
        <w:rPr>
          <w:rFonts w:ascii="Arial" w:hAnsi="Arial" w:cs="Arial"/>
        </w:rPr>
      </w:pPr>
    </w:p>
    <w:p w14:paraId="04879097" w14:textId="1456388A" w:rsidR="00AA7EFC" w:rsidRPr="00B90CD6" w:rsidRDefault="00D007DD" w:rsidP="00B90CD6">
      <w:pPr>
        <w:spacing w:line="276" w:lineRule="auto"/>
        <w:rPr>
          <w:rFonts w:ascii="Arial" w:hAnsi="Arial" w:cs="Arial"/>
        </w:rPr>
      </w:pPr>
      <w:r w:rsidRPr="00B90CD6">
        <w:rPr>
          <w:rFonts w:ascii="Arial" w:hAnsi="Arial" w:cs="Arial"/>
        </w:rPr>
        <w:t xml:space="preserve">Upon measuring the output voltages in Figure </w:t>
      </w:r>
      <w:r w:rsidR="00C30422">
        <w:rPr>
          <w:rFonts w:ascii="Arial" w:hAnsi="Arial" w:cs="Arial"/>
        </w:rPr>
        <w:t>33</w:t>
      </w:r>
      <w:r w:rsidR="004C7EDF" w:rsidRPr="00B90CD6">
        <w:rPr>
          <w:rFonts w:ascii="Arial" w:hAnsi="Arial" w:cs="Arial"/>
        </w:rPr>
        <w:t xml:space="preserve">, the yellow </w:t>
      </w:r>
      <w:r w:rsidR="00524A6A" w:rsidRPr="00B90CD6">
        <w:rPr>
          <w:rFonts w:ascii="Arial" w:hAnsi="Arial" w:cs="Arial"/>
        </w:rPr>
        <w:t xml:space="preserve">horizontal line shows </w:t>
      </w:r>
      <w:r w:rsidR="00BA38ED" w:rsidRPr="00B90CD6">
        <w:rPr>
          <w:rFonts w:ascii="Arial" w:hAnsi="Arial" w:cs="Arial"/>
        </w:rPr>
        <w:t xml:space="preserve">approximately </w:t>
      </w:r>
      <w:r w:rsidR="00F04532" w:rsidRPr="00B90CD6">
        <w:rPr>
          <w:rFonts w:ascii="Arial" w:hAnsi="Arial" w:cs="Arial"/>
        </w:rPr>
        <w:t>15 V</w:t>
      </w:r>
      <w:r w:rsidR="00F04532" w:rsidRPr="00B90CD6">
        <w:rPr>
          <w:rFonts w:ascii="Arial" w:hAnsi="Arial" w:cs="Arial"/>
          <w:vertAlign w:val="subscript"/>
        </w:rPr>
        <w:t>DC</w:t>
      </w:r>
      <w:r w:rsidR="006A37E1" w:rsidRPr="00B90CD6">
        <w:rPr>
          <w:rFonts w:ascii="Arial" w:hAnsi="Arial" w:cs="Arial"/>
        </w:rPr>
        <w:t>.</w:t>
      </w:r>
      <w:r w:rsidR="00EC4BC0" w:rsidRPr="00B90CD6">
        <w:rPr>
          <w:rFonts w:ascii="Arial" w:hAnsi="Arial" w:cs="Arial"/>
        </w:rPr>
        <w:t xml:space="preserve"> Upon measuring the output voltages in Figure </w:t>
      </w:r>
      <w:r w:rsidR="00C30422">
        <w:rPr>
          <w:rFonts w:ascii="Arial" w:hAnsi="Arial" w:cs="Arial"/>
        </w:rPr>
        <w:t>34</w:t>
      </w:r>
      <w:r w:rsidR="00EC4BC0" w:rsidRPr="00B90CD6">
        <w:rPr>
          <w:rFonts w:ascii="Arial" w:hAnsi="Arial" w:cs="Arial"/>
        </w:rPr>
        <w:t xml:space="preserve">, the yellow horizontal line shows approximately </w:t>
      </w:r>
      <w:r w:rsidR="00B833DA" w:rsidRPr="00B90CD6">
        <w:rPr>
          <w:rFonts w:ascii="Arial" w:hAnsi="Arial" w:cs="Arial"/>
        </w:rPr>
        <w:t>1.2</w:t>
      </w:r>
      <w:r w:rsidR="00EC4BC0" w:rsidRPr="00B90CD6">
        <w:rPr>
          <w:rFonts w:ascii="Arial" w:hAnsi="Arial" w:cs="Arial"/>
        </w:rPr>
        <w:t xml:space="preserve"> V</w:t>
      </w:r>
      <w:r w:rsidR="00EC4BC0" w:rsidRPr="00B90CD6">
        <w:rPr>
          <w:rFonts w:ascii="Arial" w:hAnsi="Arial" w:cs="Arial"/>
          <w:vertAlign w:val="subscript"/>
        </w:rPr>
        <w:t>DC</w:t>
      </w:r>
      <w:r w:rsidR="00EC4BC0" w:rsidRPr="00B90CD6">
        <w:rPr>
          <w:rFonts w:ascii="Arial" w:hAnsi="Arial" w:cs="Arial"/>
        </w:rPr>
        <w:t>.</w:t>
      </w:r>
      <w:r w:rsidR="003E7716" w:rsidRPr="00B90CD6">
        <w:rPr>
          <w:rFonts w:ascii="Arial" w:hAnsi="Arial" w:cs="Arial"/>
        </w:rPr>
        <w:t xml:space="preserve"> T</w:t>
      </w:r>
      <w:r w:rsidR="00A242BC" w:rsidRPr="00B90CD6">
        <w:rPr>
          <w:rFonts w:ascii="Arial" w:hAnsi="Arial" w:cs="Arial"/>
        </w:rPr>
        <w:t>his aligns greatly with the expected change of 15 V</w:t>
      </w:r>
      <w:r w:rsidR="00A242BC" w:rsidRPr="00B90CD6">
        <w:rPr>
          <w:rFonts w:ascii="Arial" w:hAnsi="Arial" w:cs="Arial"/>
          <w:vertAlign w:val="subscript"/>
        </w:rPr>
        <w:t>DC</w:t>
      </w:r>
      <w:r w:rsidR="00AA7EFC" w:rsidRPr="00B90CD6">
        <w:rPr>
          <w:rFonts w:ascii="Arial" w:hAnsi="Arial" w:cs="Arial"/>
        </w:rPr>
        <w:t xml:space="preserve"> when</w:t>
      </w:r>
      <w:r w:rsidR="00A242BC" w:rsidRPr="00B90CD6">
        <w:rPr>
          <w:rFonts w:ascii="Arial" w:hAnsi="Arial" w:cs="Arial"/>
        </w:rPr>
        <w:t xml:space="preserve"> </w:t>
      </w:r>
      <w:r w:rsidR="005F563B" w:rsidRPr="00B90CD6">
        <w:rPr>
          <w:rFonts w:ascii="Arial" w:hAnsi="Arial" w:cs="Arial"/>
        </w:rPr>
        <w:t>toggling the relay</w:t>
      </w:r>
      <w:r w:rsidR="008C062B" w:rsidRPr="00B90CD6">
        <w:rPr>
          <w:rFonts w:ascii="Arial" w:hAnsi="Arial" w:cs="Arial"/>
        </w:rPr>
        <w:t>. Any remaining voltage</w:t>
      </w:r>
      <w:r w:rsidR="00505BA4" w:rsidRPr="00B90CD6">
        <w:rPr>
          <w:rFonts w:ascii="Arial" w:hAnsi="Arial" w:cs="Arial"/>
        </w:rPr>
        <w:t xml:space="preserve"> difference to zero</w:t>
      </w:r>
      <w:r w:rsidR="00AA7EFC" w:rsidRPr="00B90CD6">
        <w:rPr>
          <w:rFonts w:ascii="Arial" w:hAnsi="Arial" w:cs="Arial"/>
        </w:rPr>
        <w:t>,</w:t>
      </w:r>
      <w:r w:rsidR="008C062B" w:rsidRPr="00B90CD6">
        <w:rPr>
          <w:rFonts w:ascii="Arial" w:hAnsi="Arial" w:cs="Arial"/>
        </w:rPr>
        <w:t xml:space="preserve"> likely due to noise and </w:t>
      </w:r>
      <w:r w:rsidR="00505BA4" w:rsidRPr="00B90CD6">
        <w:rPr>
          <w:rFonts w:ascii="Arial" w:hAnsi="Arial" w:cs="Arial"/>
        </w:rPr>
        <w:t>measurement inadequacies.</w:t>
      </w:r>
    </w:p>
    <w:p w14:paraId="5C5580E2" w14:textId="77777777" w:rsidR="00AA7EFC" w:rsidRPr="00B90CD6" w:rsidRDefault="00AA7EFC" w:rsidP="00B90CD6">
      <w:pPr>
        <w:spacing w:line="276" w:lineRule="auto"/>
        <w:rPr>
          <w:rFonts w:ascii="Arial" w:hAnsi="Arial" w:cs="Arial"/>
        </w:rPr>
      </w:pPr>
    </w:p>
    <w:p w14:paraId="573E4C3F" w14:textId="0483CBD1" w:rsidR="00AA7EFC" w:rsidRPr="00B90CD6" w:rsidRDefault="00AA7EFC" w:rsidP="00B90CD6">
      <w:pPr>
        <w:pStyle w:val="Heading3"/>
        <w:spacing w:before="0" w:after="0" w:line="276" w:lineRule="auto"/>
        <w:rPr>
          <w:rFonts w:ascii="Arial" w:hAnsi="Arial"/>
        </w:rPr>
      </w:pPr>
      <w:bookmarkStart w:id="105" w:name="_Toc196770630"/>
      <w:r w:rsidRPr="00B90CD6">
        <w:rPr>
          <w:rFonts w:ascii="Arial" w:hAnsi="Arial"/>
        </w:rPr>
        <w:t>Diagnostic Feedback Validation</w:t>
      </w:r>
      <w:bookmarkEnd w:id="105"/>
      <w:r w:rsidRPr="00B90CD6">
        <w:rPr>
          <w:rFonts w:ascii="Arial" w:hAnsi="Arial"/>
        </w:rPr>
        <w:t xml:space="preserve"> </w:t>
      </w:r>
    </w:p>
    <w:p w14:paraId="08979491" w14:textId="5EF1CF06" w:rsidR="00AA7EFC" w:rsidRPr="00B90CD6" w:rsidRDefault="00AA7EFC" w:rsidP="00B90CD6">
      <w:pPr>
        <w:spacing w:line="276" w:lineRule="auto"/>
        <w:rPr>
          <w:rFonts w:ascii="Arial" w:hAnsi="Arial" w:cs="Arial"/>
        </w:rPr>
      </w:pPr>
    </w:p>
    <w:p w14:paraId="62C56A4C" w14:textId="37A830A7" w:rsidR="00D0696A" w:rsidRPr="00B90CD6" w:rsidRDefault="00D0696A" w:rsidP="00B90CD6">
      <w:pPr>
        <w:spacing w:line="276" w:lineRule="auto"/>
        <w:rPr>
          <w:rFonts w:ascii="Arial" w:hAnsi="Arial" w:cs="Arial"/>
        </w:rPr>
      </w:pPr>
      <w:r w:rsidRPr="00B90CD6">
        <w:rPr>
          <w:rFonts w:ascii="Arial" w:hAnsi="Arial" w:cs="Arial"/>
        </w:rPr>
        <w:t xml:space="preserve">The diagnostic feedback </w:t>
      </w:r>
      <w:r w:rsidR="00926301" w:rsidRPr="00B90CD6">
        <w:rPr>
          <w:rFonts w:ascii="Arial" w:hAnsi="Arial" w:cs="Arial"/>
        </w:rPr>
        <w:t xml:space="preserve">was designed to </w:t>
      </w:r>
      <w:r w:rsidR="006C6006" w:rsidRPr="00B90CD6">
        <w:rPr>
          <w:rFonts w:ascii="Arial" w:hAnsi="Arial" w:cs="Arial"/>
        </w:rPr>
        <w:t>output</w:t>
      </w:r>
      <w:r w:rsidR="00926301" w:rsidRPr="00B90CD6">
        <w:rPr>
          <w:rFonts w:ascii="Arial" w:hAnsi="Arial" w:cs="Arial"/>
        </w:rPr>
        <w:t xml:space="preserve"> </w:t>
      </w:r>
      <w:r w:rsidR="00CD6F78" w:rsidRPr="00B90CD6">
        <w:rPr>
          <w:rFonts w:ascii="Arial" w:hAnsi="Arial" w:cs="Arial"/>
        </w:rPr>
        <w:t xml:space="preserve">the </w:t>
      </w:r>
      <w:r w:rsidR="00926301" w:rsidRPr="00B90CD6">
        <w:rPr>
          <w:rFonts w:ascii="Arial" w:hAnsi="Arial" w:cs="Arial"/>
        </w:rPr>
        <w:t xml:space="preserve">measurement signals </w:t>
      </w:r>
      <w:r w:rsidR="00CD6F78" w:rsidRPr="00B90CD6">
        <w:rPr>
          <w:rFonts w:ascii="Arial" w:hAnsi="Arial" w:cs="Arial"/>
        </w:rPr>
        <w:t xml:space="preserve">of voltage, current, and temperature </w:t>
      </w:r>
      <w:r w:rsidR="00926301" w:rsidRPr="00B90CD6">
        <w:rPr>
          <w:rFonts w:ascii="Arial" w:hAnsi="Arial" w:cs="Arial"/>
        </w:rPr>
        <w:t>from the power control</w:t>
      </w:r>
      <w:r w:rsidR="005768F2" w:rsidRPr="00B90CD6">
        <w:rPr>
          <w:rFonts w:ascii="Arial" w:hAnsi="Arial" w:cs="Arial"/>
        </w:rPr>
        <w:t xml:space="preserve"> only when the full s</w:t>
      </w:r>
      <w:r w:rsidR="00665005" w:rsidRPr="00B90CD6">
        <w:rPr>
          <w:rFonts w:ascii="Arial" w:hAnsi="Arial" w:cs="Arial"/>
        </w:rPr>
        <w:t>ystem is functioning.</w:t>
      </w:r>
      <w:r w:rsidR="00DC2629" w:rsidRPr="00B90CD6">
        <w:rPr>
          <w:rFonts w:ascii="Arial" w:hAnsi="Arial" w:cs="Arial"/>
        </w:rPr>
        <w:t xml:space="preserve"> The voltage </w:t>
      </w:r>
      <w:r w:rsidR="008D0673" w:rsidRPr="00B90CD6">
        <w:rPr>
          <w:rFonts w:ascii="Arial" w:hAnsi="Arial" w:cs="Arial"/>
        </w:rPr>
        <w:t>measurement c</w:t>
      </w:r>
      <w:r w:rsidR="00DF36F3" w:rsidRPr="00B90CD6">
        <w:rPr>
          <w:rFonts w:ascii="Arial" w:hAnsi="Arial" w:cs="Arial"/>
        </w:rPr>
        <w:t>ame</w:t>
      </w:r>
      <w:r w:rsidR="008D0673" w:rsidRPr="00B90CD6">
        <w:rPr>
          <w:rFonts w:ascii="Arial" w:hAnsi="Arial" w:cs="Arial"/>
        </w:rPr>
        <w:t xml:space="preserve"> from the DC bus voltage </w:t>
      </w:r>
      <w:r w:rsidR="005D6975" w:rsidRPr="00B90CD6">
        <w:rPr>
          <w:rFonts w:ascii="Arial" w:hAnsi="Arial" w:cs="Arial"/>
        </w:rPr>
        <w:t xml:space="preserve">after it has experienced voltage drop due to resistors. </w:t>
      </w:r>
      <w:r w:rsidR="00B32D0B" w:rsidRPr="00B90CD6">
        <w:rPr>
          <w:rFonts w:ascii="Arial" w:hAnsi="Arial" w:cs="Arial"/>
        </w:rPr>
        <w:t xml:space="preserve">Due to this, </w:t>
      </w:r>
      <w:r w:rsidR="00BB6BAC" w:rsidRPr="00B90CD6">
        <w:rPr>
          <w:rFonts w:ascii="Arial" w:hAnsi="Arial" w:cs="Arial"/>
        </w:rPr>
        <w:t>low voltage testing resulted in a</w:t>
      </w:r>
      <w:r w:rsidR="00650BD6" w:rsidRPr="00B90CD6">
        <w:rPr>
          <w:rFonts w:ascii="Arial" w:hAnsi="Arial" w:cs="Arial"/>
        </w:rPr>
        <w:t>n</w:t>
      </w:r>
      <w:r w:rsidR="00BB6BAC" w:rsidRPr="00B90CD6">
        <w:rPr>
          <w:rFonts w:ascii="Arial" w:hAnsi="Arial" w:cs="Arial"/>
        </w:rPr>
        <w:t xml:space="preserve"> output value of zero</w:t>
      </w:r>
      <w:r w:rsidR="0019410B" w:rsidRPr="00B90CD6">
        <w:rPr>
          <w:rFonts w:ascii="Arial" w:hAnsi="Arial" w:cs="Arial"/>
        </w:rPr>
        <w:t xml:space="preserve"> because the DC bus voltage was not high enough. </w:t>
      </w:r>
      <w:r w:rsidR="00F37490" w:rsidRPr="00B90CD6">
        <w:rPr>
          <w:rFonts w:ascii="Arial" w:hAnsi="Arial" w:cs="Arial"/>
        </w:rPr>
        <w:t>The current measurement c</w:t>
      </w:r>
      <w:r w:rsidR="00DF36F3" w:rsidRPr="00B90CD6">
        <w:rPr>
          <w:rFonts w:ascii="Arial" w:hAnsi="Arial" w:cs="Arial"/>
        </w:rPr>
        <w:t>ame</w:t>
      </w:r>
      <w:r w:rsidR="00501767" w:rsidRPr="00B90CD6">
        <w:rPr>
          <w:rFonts w:ascii="Arial" w:hAnsi="Arial" w:cs="Arial"/>
        </w:rPr>
        <w:t xml:space="preserve"> as a voltage from the power control into a current sensor</w:t>
      </w:r>
      <w:r w:rsidR="008113E5" w:rsidRPr="00B90CD6">
        <w:rPr>
          <w:rFonts w:ascii="Arial" w:hAnsi="Arial" w:cs="Arial"/>
        </w:rPr>
        <w:t xml:space="preserve"> designed to </w:t>
      </w:r>
      <w:r w:rsidR="0011042A" w:rsidRPr="00B90CD6">
        <w:rPr>
          <w:rFonts w:ascii="Arial" w:hAnsi="Arial" w:cs="Arial"/>
        </w:rPr>
        <w:t xml:space="preserve">sense </w:t>
      </w:r>
      <w:r w:rsidR="008113E5" w:rsidRPr="00B90CD6">
        <w:rPr>
          <w:rFonts w:ascii="Arial" w:hAnsi="Arial" w:cs="Arial"/>
        </w:rPr>
        <w:t xml:space="preserve">30 </w:t>
      </w:r>
      <w:r w:rsidR="0011042A" w:rsidRPr="00B90CD6">
        <w:rPr>
          <w:rFonts w:ascii="Arial" w:hAnsi="Arial" w:cs="Arial"/>
        </w:rPr>
        <w:t>A. Since this system was designed for 2 A, the voltage from the power control was not high enough and the current sensor resulted in a</w:t>
      </w:r>
      <w:r w:rsidR="00831D4F" w:rsidRPr="00B90CD6">
        <w:rPr>
          <w:rFonts w:ascii="Arial" w:hAnsi="Arial" w:cs="Arial"/>
        </w:rPr>
        <w:t>n</w:t>
      </w:r>
      <w:r w:rsidR="0011042A" w:rsidRPr="00B90CD6">
        <w:rPr>
          <w:rFonts w:ascii="Arial" w:hAnsi="Arial" w:cs="Arial"/>
        </w:rPr>
        <w:t xml:space="preserve"> output value of zero. </w:t>
      </w:r>
      <w:r w:rsidR="00F57256" w:rsidRPr="00B90CD6">
        <w:rPr>
          <w:rFonts w:ascii="Arial" w:hAnsi="Arial" w:cs="Arial"/>
        </w:rPr>
        <w:t xml:space="preserve">The </w:t>
      </w:r>
      <w:r w:rsidR="005A11AC" w:rsidRPr="00B90CD6">
        <w:rPr>
          <w:rFonts w:ascii="Arial" w:hAnsi="Arial" w:cs="Arial"/>
        </w:rPr>
        <w:t xml:space="preserve">temperature measurement came </w:t>
      </w:r>
      <w:r w:rsidR="0065475D" w:rsidRPr="00B90CD6">
        <w:rPr>
          <w:rFonts w:ascii="Arial" w:hAnsi="Arial" w:cs="Arial"/>
        </w:rPr>
        <w:t xml:space="preserve">a power control pin and would have </w:t>
      </w:r>
      <w:r w:rsidR="00361405" w:rsidRPr="00B90CD6">
        <w:rPr>
          <w:rFonts w:ascii="Arial" w:hAnsi="Arial" w:cs="Arial"/>
        </w:rPr>
        <w:t xml:space="preserve">resulted in a voltage identifying the power control as overheating. </w:t>
      </w:r>
      <w:r w:rsidR="0015133C" w:rsidRPr="00B90CD6">
        <w:rPr>
          <w:rFonts w:ascii="Arial" w:hAnsi="Arial" w:cs="Arial"/>
        </w:rPr>
        <w:t>Because the diagnostic feedback was pushed back to the end of the project and the full 120 V</w:t>
      </w:r>
      <w:r w:rsidR="0015133C" w:rsidRPr="00B90CD6">
        <w:rPr>
          <w:rFonts w:ascii="Arial" w:hAnsi="Arial" w:cs="Arial"/>
          <w:vertAlign w:val="subscript"/>
        </w:rPr>
        <w:t>AC</w:t>
      </w:r>
      <w:r w:rsidR="0015133C" w:rsidRPr="00B90CD6">
        <w:rPr>
          <w:rFonts w:ascii="Arial" w:hAnsi="Arial" w:cs="Arial"/>
        </w:rPr>
        <w:t xml:space="preserve"> was only utilized at demo, this </w:t>
      </w:r>
      <w:r w:rsidR="00232191" w:rsidRPr="00B90CD6">
        <w:rPr>
          <w:rFonts w:ascii="Arial" w:hAnsi="Arial" w:cs="Arial"/>
        </w:rPr>
        <w:t>portion of the project fell out of the completed scope.</w:t>
      </w:r>
    </w:p>
    <w:p w14:paraId="0B8EFE68" w14:textId="77777777" w:rsidR="00D007DD" w:rsidRPr="00B90CD6" w:rsidRDefault="00D007DD" w:rsidP="00B90CD6">
      <w:pPr>
        <w:keepNext/>
        <w:spacing w:line="276" w:lineRule="auto"/>
        <w:rPr>
          <w:rFonts w:ascii="Arial" w:hAnsi="Arial" w:cs="Arial"/>
        </w:rPr>
      </w:pPr>
    </w:p>
    <w:p w14:paraId="6D7186C7" w14:textId="79621418" w:rsidR="00241A37" w:rsidRPr="00B90CD6" w:rsidRDefault="001E4AC9" w:rsidP="00B90CD6">
      <w:pPr>
        <w:pStyle w:val="Heading2"/>
        <w:spacing w:before="0" w:after="0" w:line="276" w:lineRule="auto"/>
        <w:rPr>
          <w:rFonts w:ascii="Arial" w:hAnsi="Arial"/>
        </w:rPr>
      </w:pPr>
      <w:bookmarkStart w:id="106" w:name="_Toc196770631"/>
      <w:r w:rsidRPr="00B90CD6">
        <w:rPr>
          <w:rFonts w:ascii="Arial" w:hAnsi="Arial"/>
        </w:rPr>
        <w:t>Subsystem Conclusion</w:t>
      </w:r>
      <w:bookmarkEnd w:id="106"/>
    </w:p>
    <w:p w14:paraId="1CD6F1FC" w14:textId="1E22CE14" w:rsidR="004541F2" w:rsidRPr="00B90CD6" w:rsidRDefault="004541F2" w:rsidP="00B90CD6">
      <w:pPr>
        <w:spacing w:line="276" w:lineRule="auto"/>
        <w:rPr>
          <w:rFonts w:ascii="Arial" w:hAnsi="Arial" w:cs="Arial"/>
        </w:rPr>
      </w:pPr>
    </w:p>
    <w:p w14:paraId="171DD94F" w14:textId="790E6963" w:rsidR="00E64662" w:rsidRPr="00B90CD6" w:rsidRDefault="003547BD" w:rsidP="00B90CD6">
      <w:pPr>
        <w:spacing w:line="276" w:lineRule="auto"/>
        <w:rPr>
          <w:rFonts w:ascii="Arial" w:hAnsi="Arial" w:cs="Arial"/>
        </w:rPr>
      </w:pPr>
      <w:r w:rsidRPr="00B90CD6">
        <w:rPr>
          <w:rFonts w:ascii="Arial" w:hAnsi="Arial" w:cs="Arial"/>
        </w:rPr>
        <w:t xml:space="preserve">In conclusion the rectifier, DC link, </w:t>
      </w:r>
      <w:r w:rsidR="007E57CD" w:rsidRPr="00B90CD6">
        <w:rPr>
          <w:rFonts w:ascii="Arial" w:hAnsi="Arial" w:cs="Arial"/>
        </w:rPr>
        <w:t>power control, 3.3 V</w:t>
      </w:r>
      <w:r w:rsidR="007E57CD" w:rsidRPr="00B90CD6">
        <w:rPr>
          <w:rFonts w:ascii="Arial" w:hAnsi="Arial" w:cs="Arial"/>
          <w:vertAlign w:val="subscript"/>
        </w:rPr>
        <w:t>DC</w:t>
      </w:r>
      <w:r w:rsidR="007E57CD" w:rsidRPr="00B90CD6">
        <w:rPr>
          <w:rFonts w:ascii="Arial" w:hAnsi="Arial" w:cs="Arial"/>
        </w:rPr>
        <w:t xml:space="preserve"> to isolated 5 V</w:t>
      </w:r>
      <w:r w:rsidR="007E57CD" w:rsidRPr="00B90CD6">
        <w:rPr>
          <w:rFonts w:ascii="Arial" w:hAnsi="Arial" w:cs="Arial"/>
          <w:vertAlign w:val="subscript"/>
        </w:rPr>
        <w:t>DC</w:t>
      </w:r>
      <w:r w:rsidR="007E57CD" w:rsidRPr="00B90CD6">
        <w:rPr>
          <w:rFonts w:ascii="Arial" w:hAnsi="Arial" w:cs="Arial"/>
        </w:rPr>
        <w:t xml:space="preserve"> converter, </w:t>
      </w:r>
      <w:r w:rsidRPr="00B90CD6">
        <w:rPr>
          <w:rFonts w:ascii="Arial" w:hAnsi="Arial" w:cs="Arial"/>
        </w:rPr>
        <w:t xml:space="preserve">15 </w:t>
      </w:r>
      <w:r w:rsidR="007E57CD" w:rsidRPr="00B90CD6">
        <w:rPr>
          <w:rFonts w:ascii="Arial" w:hAnsi="Arial" w:cs="Arial"/>
        </w:rPr>
        <w:t>V</w:t>
      </w:r>
      <w:r w:rsidR="007E57CD" w:rsidRPr="00B90CD6">
        <w:rPr>
          <w:rFonts w:ascii="Arial" w:hAnsi="Arial" w:cs="Arial"/>
          <w:vertAlign w:val="subscript"/>
        </w:rPr>
        <w:t>DC</w:t>
      </w:r>
      <w:r w:rsidRPr="00B90CD6">
        <w:rPr>
          <w:rFonts w:ascii="Arial" w:hAnsi="Arial" w:cs="Arial"/>
        </w:rPr>
        <w:t xml:space="preserve"> to iso</w:t>
      </w:r>
      <w:r w:rsidR="007E57CD" w:rsidRPr="00B90CD6">
        <w:rPr>
          <w:rFonts w:ascii="Arial" w:hAnsi="Arial" w:cs="Arial"/>
        </w:rPr>
        <w:t>lated</w:t>
      </w:r>
      <w:r w:rsidR="00EE4E7E" w:rsidRPr="00B90CD6">
        <w:rPr>
          <w:rFonts w:ascii="Arial" w:hAnsi="Arial" w:cs="Arial"/>
        </w:rPr>
        <w:t xml:space="preserve"> 15</w:t>
      </w:r>
      <w:r w:rsidR="007E57CD" w:rsidRPr="00B90CD6">
        <w:rPr>
          <w:rFonts w:ascii="Arial" w:hAnsi="Arial" w:cs="Arial"/>
        </w:rPr>
        <w:t xml:space="preserve"> V</w:t>
      </w:r>
      <w:r w:rsidR="007E57CD" w:rsidRPr="00B90CD6">
        <w:rPr>
          <w:rFonts w:ascii="Arial" w:hAnsi="Arial" w:cs="Arial"/>
          <w:vertAlign w:val="subscript"/>
        </w:rPr>
        <w:t>DC</w:t>
      </w:r>
      <w:r w:rsidR="00DE3472" w:rsidRPr="00B90CD6">
        <w:rPr>
          <w:rFonts w:ascii="Arial" w:hAnsi="Arial" w:cs="Arial"/>
        </w:rPr>
        <w:t xml:space="preserve"> converter</w:t>
      </w:r>
      <w:r w:rsidR="007E57CD" w:rsidRPr="00B90CD6">
        <w:rPr>
          <w:rFonts w:ascii="Arial" w:hAnsi="Arial" w:cs="Arial"/>
        </w:rPr>
        <w:t>, and relay</w:t>
      </w:r>
      <w:r w:rsidR="00EE4E7E" w:rsidRPr="00B90CD6">
        <w:rPr>
          <w:rFonts w:ascii="Arial" w:hAnsi="Arial" w:cs="Arial"/>
        </w:rPr>
        <w:t xml:space="preserve"> </w:t>
      </w:r>
      <w:r w:rsidR="007E57CD" w:rsidRPr="00B90CD6">
        <w:rPr>
          <w:rFonts w:ascii="Arial" w:hAnsi="Arial" w:cs="Arial"/>
        </w:rPr>
        <w:t>were</w:t>
      </w:r>
      <w:r w:rsidR="00EE4E7E" w:rsidRPr="00B90CD6">
        <w:rPr>
          <w:rFonts w:ascii="Arial" w:hAnsi="Arial" w:cs="Arial"/>
        </w:rPr>
        <w:t xml:space="preserve"> all working properly. On the other hand, the </w:t>
      </w:r>
      <w:r w:rsidR="007E57CD" w:rsidRPr="00B90CD6">
        <w:rPr>
          <w:rFonts w:ascii="Arial" w:hAnsi="Arial" w:cs="Arial"/>
        </w:rPr>
        <w:t xml:space="preserve">diagnostic feedback was </w:t>
      </w:r>
      <w:r w:rsidR="00DE3472" w:rsidRPr="00B90CD6">
        <w:rPr>
          <w:rFonts w:ascii="Arial" w:hAnsi="Arial" w:cs="Arial"/>
        </w:rPr>
        <w:t xml:space="preserve">not working properly. </w:t>
      </w:r>
      <w:r w:rsidR="007E57CD" w:rsidRPr="00B90CD6">
        <w:rPr>
          <w:rFonts w:ascii="Arial" w:hAnsi="Arial" w:cs="Arial"/>
        </w:rPr>
        <w:t xml:space="preserve">With a few more weeks the diagnostic feedback portion could have been adapted to </w:t>
      </w:r>
      <w:r w:rsidR="00B23CA2" w:rsidRPr="00B90CD6">
        <w:rPr>
          <w:rFonts w:ascii="Arial" w:hAnsi="Arial" w:cs="Arial"/>
        </w:rPr>
        <w:t>the final project design</w:t>
      </w:r>
      <w:r w:rsidR="003A54F9" w:rsidRPr="00B90CD6">
        <w:rPr>
          <w:rFonts w:ascii="Arial" w:hAnsi="Arial" w:cs="Arial"/>
        </w:rPr>
        <w:t xml:space="preserve">, integrated with the rest of the project, and </w:t>
      </w:r>
      <w:r w:rsidR="0078674B" w:rsidRPr="00B90CD6">
        <w:rPr>
          <w:rFonts w:ascii="Arial" w:hAnsi="Arial" w:cs="Arial"/>
        </w:rPr>
        <w:t xml:space="preserve">communicated the voltage, current, and </w:t>
      </w:r>
      <w:r w:rsidR="00365B67" w:rsidRPr="00B90CD6">
        <w:rPr>
          <w:rFonts w:ascii="Arial" w:hAnsi="Arial" w:cs="Arial"/>
        </w:rPr>
        <w:t>temperature to the user via a monitor. Ultimately, the power subsystem succeeded in its objective to</w:t>
      </w:r>
      <w:r w:rsidR="006C371A" w:rsidRPr="00B90CD6">
        <w:rPr>
          <w:rFonts w:ascii="Arial" w:hAnsi="Arial" w:cs="Arial"/>
        </w:rPr>
        <w:t xml:space="preserve"> take in </w:t>
      </w:r>
      <w:r w:rsidR="008F114E" w:rsidRPr="00B90CD6">
        <w:rPr>
          <w:rFonts w:ascii="Arial" w:hAnsi="Arial" w:cs="Arial"/>
        </w:rPr>
        <w:t>120 V</w:t>
      </w:r>
      <w:r w:rsidR="008F114E" w:rsidRPr="00B90CD6">
        <w:rPr>
          <w:rFonts w:ascii="Arial" w:hAnsi="Arial" w:cs="Arial"/>
          <w:vertAlign w:val="subscript"/>
        </w:rPr>
        <w:t>AC</w:t>
      </w:r>
      <w:r w:rsidR="008F114E" w:rsidRPr="00B90CD6">
        <w:rPr>
          <w:rFonts w:ascii="Arial" w:hAnsi="Arial" w:cs="Arial"/>
        </w:rPr>
        <w:t xml:space="preserve">, rectifier </w:t>
      </w:r>
      <w:r w:rsidR="001016DB" w:rsidRPr="00B90CD6">
        <w:rPr>
          <w:rFonts w:ascii="Arial" w:hAnsi="Arial" w:cs="Arial"/>
        </w:rPr>
        <w:t>it to</w:t>
      </w:r>
      <w:r w:rsidR="008F114E" w:rsidRPr="00B90CD6">
        <w:rPr>
          <w:rFonts w:ascii="Arial" w:hAnsi="Arial" w:cs="Arial"/>
        </w:rPr>
        <w:t xml:space="preserve"> DC,</w:t>
      </w:r>
      <w:r w:rsidR="00AC6075" w:rsidRPr="00B90CD6">
        <w:rPr>
          <w:rFonts w:ascii="Arial" w:hAnsi="Arial" w:cs="Arial"/>
        </w:rPr>
        <w:t xml:space="preserve"> </w:t>
      </w:r>
      <w:r w:rsidR="001016DB" w:rsidRPr="00B90CD6">
        <w:rPr>
          <w:rFonts w:ascii="Arial" w:hAnsi="Arial" w:cs="Arial"/>
        </w:rPr>
        <w:t>invert it back to AC</w:t>
      </w:r>
      <w:r w:rsidR="00767DAB" w:rsidRPr="00B90CD6">
        <w:rPr>
          <w:rFonts w:ascii="Arial" w:hAnsi="Arial" w:cs="Arial"/>
        </w:rPr>
        <w:t>,</w:t>
      </w:r>
      <w:r w:rsidR="00AC6075" w:rsidRPr="00B90CD6">
        <w:rPr>
          <w:rFonts w:ascii="Arial" w:hAnsi="Arial" w:cs="Arial"/>
        </w:rPr>
        <w:t xml:space="preserve"> and run the motor. </w:t>
      </w:r>
      <w:r w:rsidR="00125E66" w:rsidRPr="00B90CD6">
        <w:rPr>
          <w:rFonts w:ascii="Arial" w:hAnsi="Arial" w:cs="Arial"/>
        </w:rPr>
        <w:t xml:space="preserve">It also succeeded in distributing auxiliary power, </w:t>
      </w:r>
      <w:r w:rsidR="00767DAB" w:rsidRPr="00B90CD6">
        <w:rPr>
          <w:rFonts w:ascii="Arial" w:hAnsi="Arial" w:cs="Arial"/>
        </w:rPr>
        <w:t>switching the motor on and off, and changing the motor speed in response to PWM signals.</w:t>
      </w:r>
      <w:r w:rsidR="00E64662" w:rsidRPr="00B90CD6">
        <w:rPr>
          <w:rFonts w:ascii="Arial" w:hAnsi="Arial" w:cs="Arial"/>
        </w:rPr>
        <w:br w:type="page"/>
      </w:r>
    </w:p>
    <w:p w14:paraId="7A7CF45C" w14:textId="06A8DC73" w:rsidR="00241A37" w:rsidRPr="00B90CD6" w:rsidRDefault="00241A37" w:rsidP="00631BDE">
      <w:pPr>
        <w:pStyle w:val="Heading1"/>
        <w:spacing w:before="0" w:after="0"/>
        <w:rPr>
          <w:rFonts w:ascii="Arial" w:hAnsi="Arial"/>
        </w:rPr>
      </w:pPr>
      <w:bookmarkStart w:id="107" w:name="_Toc196770632"/>
      <w:r w:rsidRPr="00B90CD6">
        <w:rPr>
          <w:rFonts w:ascii="Arial" w:hAnsi="Arial"/>
        </w:rPr>
        <w:t>Firmware Subsystem Report</w:t>
      </w:r>
      <w:bookmarkEnd w:id="107"/>
    </w:p>
    <w:p w14:paraId="696F272F" w14:textId="77777777" w:rsidR="00D25070" w:rsidRPr="00B90CD6" w:rsidRDefault="00D25070" w:rsidP="00631BDE">
      <w:pPr>
        <w:spacing w:line="276" w:lineRule="auto"/>
        <w:rPr>
          <w:rFonts w:ascii="Arial" w:hAnsi="Arial" w:cs="Arial"/>
        </w:rPr>
      </w:pPr>
    </w:p>
    <w:p w14:paraId="0825F48C" w14:textId="77777777" w:rsidR="00241A37" w:rsidRPr="00B90CD6" w:rsidRDefault="00241A37" w:rsidP="00631BDE">
      <w:pPr>
        <w:pStyle w:val="Heading2"/>
        <w:spacing w:before="0" w:after="0" w:line="276" w:lineRule="auto"/>
        <w:rPr>
          <w:rFonts w:ascii="Arial" w:hAnsi="Arial"/>
        </w:rPr>
      </w:pPr>
      <w:bookmarkStart w:id="108" w:name="_Toc196770633"/>
      <w:r w:rsidRPr="00B90CD6">
        <w:rPr>
          <w:rFonts w:ascii="Arial" w:hAnsi="Arial"/>
        </w:rPr>
        <w:t>Subsystem Introduction</w:t>
      </w:r>
      <w:bookmarkEnd w:id="108"/>
    </w:p>
    <w:p w14:paraId="5FA39C1E" w14:textId="77777777" w:rsidR="00D25070" w:rsidRPr="00B90CD6" w:rsidRDefault="00D25070" w:rsidP="00631BDE">
      <w:pPr>
        <w:spacing w:line="276" w:lineRule="auto"/>
        <w:rPr>
          <w:rFonts w:ascii="Arial" w:hAnsi="Arial" w:cs="Arial"/>
        </w:rPr>
      </w:pPr>
    </w:p>
    <w:p w14:paraId="6385A102" w14:textId="4D6673D9" w:rsidR="00241A37" w:rsidRPr="00B90CD6" w:rsidRDefault="007C3EA4" w:rsidP="00631BDE">
      <w:pPr>
        <w:spacing w:line="276" w:lineRule="auto"/>
        <w:rPr>
          <w:rFonts w:ascii="Arial" w:hAnsi="Arial" w:cs="Arial"/>
        </w:rPr>
      </w:pPr>
      <w:r w:rsidRPr="00B90CD6">
        <w:rPr>
          <w:rFonts w:ascii="Arial" w:hAnsi="Arial" w:cs="Arial"/>
        </w:rPr>
        <w:t xml:space="preserve">This subsystem entails all programming required to make the microcontroller work. </w:t>
      </w:r>
      <w:r w:rsidR="00F713A0" w:rsidRPr="00B90CD6">
        <w:rPr>
          <w:rFonts w:ascii="Arial" w:hAnsi="Arial" w:cs="Arial"/>
        </w:rPr>
        <w:t>Without the microcontroller</w:t>
      </w:r>
      <w:r w:rsidR="00BB7A5D" w:rsidRPr="00B90CD6">
        <w:rPr>
          <w:rFonts w:ascii="Arial" w:hAnsi="Arial" w:cs="Arial"/>
        </w:rPr>
        <w:t xml:space="preserve"> and its</w:t>
      </w:r>
      <w:r w:rsidR="00F713A0" w:rsidRPr="00B90CD6">
        <w:rPr>
          <w:rFonts w:ascii="Arial" w:hAnsi="Arial" w:cs="Arial"/>
        </w:rPr>
        <w:t xml:space="preserve"> firmware, the </w:t>
      </w:r>
      <w:r w:rsidR="00673A04" w:rsidRPr="00B90CD6">
        <w:rPr>
          <w:rFonts w:ascii="Arial" w:hAnsi="Arial" w:cs="Arial"/>
        </w:rPr>
        <w:t>rem</w:t>
      </w:r>
      <w:r w:rsidR="72C937FF" w:rsidRPr="00B90CD6">
        <w:rPr>
          <w:rFonts w:ascii="Arial" w:hAnsi="Arial" w:cs="Arial"/>
        </w:rPr>
        <w:t>aining</w:t>
      </w:r>
      <w:r w:rsidR="00673A04" w:rsidRPr="00B90CD6">
        <w:rPr>
          <w:rFonts w:ascii="Arial" w:hAnsi="Arial" w:cs="Arial"/>
        </w:rPr>
        <w:t xml:space="preserve"> </w:t>
      </w:r>
      <w:r w:rsidR="00786BBC" w:rsidRPr="00B90CD6">
        <w:rPr>
          <w:rFonts w:ascii="Arial" w:hAnsi="Arial" w:cs="Arial"/>
        </w:rPr>
        <w:t xml:space="preserve">VFD </w:t>
      </w:r>
      <w:r w:rsidR="00971BE2" w:rsidRPr="00B90CD6">
        <w:rPr>
          <w:rFonts w:ascii="Arial" w:hAnsi="Arial" w:cs="Arial"/>
        </w:rPr>
        <w:t xml:space="preserve">subsystems </w:t>
      </w:r>
      <w:r w:rsidR="7DADFF64" w:rsidRPr="00B90CD6">
        <w:rPr>
          <w:rFonts w:ascii="Arial" w:hAnsi="Arial" w:cs="Arial"/>
        </w:rPr>
        <w:t>could</w:t>
      </w:r>
      <w:r w:rsidR="00971BE2" w:rsidRPr="00B90CD6">
        <w:rPr>
          <w:rFonts w:ascii="Arial" w:hAnsi="Arial" w:cs="Arial"/>
        </w:rPr>
        <w:t xml:space="preserve"> not </w:t>
      </w:r>
      <w:r w:rsidR="00CA729E" w:rsidRPr="00B90CD6">
        <w:rPr>
          <w:rFonts w:ascii="Arial" w:hAnsi="Arial" w:cs="Arial"/>
        </w:rPr>
        <w:t xml:space="preserve">function </w:t>
      </w:r>
      <w:r w:rsidR="00766D61" w:rsidRPr="00B90CD6">
        <w:rPr>
          <w:rFonts w:ascii="Arial" w:hAnsi="Arial" w:cs="Arial"/>
        </w:rPr>
        <w:t>together</w:t>
      </w:r>
      <w:r w:rsidR="00786BBC" w:rsidRPr="00B90CD6">
        <w:rPr>
          <w:rFonts w:ascii="Arial" w:hAnsi="Arial" w:cs="Arial"/>
        </w:rPr>
        <w:t xml:space="preserve"> to control the motor</w:t>
      </w:r>
      <w:r w:rsidR="00BF37C1" w:rsidRPr="00B90CD6">
        <w:rPr>
          <w:rFonts w:ascii="Arial" w:hAnsi="Arial" w:cs="Arial"/>
        </w:rPr>
        <w:t>.</w:t>
      </w:r>
      <w:r w:rsidR="000B65EF" w:rsidRPr="00B90CD6">
        <w:rPr>
          <w:rFonts w:ascii="Arial" w:hAnsi="Arial" w:cs="Arial"/>
        </w:rPr>
        <w:t xml:space="preserve"> The firmware </w:t>
      </w:r>
      <w:r w:rsidR="138E004D" w:rsidRPr="00B90CD6">
        <w:rPr>
          <w:rFonts w:ascii="Arial" w:hAnsi="Arial" w:cs="Arial"/>
        </w:rPr>
        <w:t>is</w:t>
      </w:r>
      <w:r w:rsidR="000B65EF" w:rsidRPr="00B90CD6">
        <w:rPr>
          <w:rFonts w:ascii="Arial" w:hAnsi="Arial" w:cs="Arial"/>
        </w:rPr>
        <w:t xml:space="preserve"> also responsible for </w:t>
      </w:r>
      <w:r w:rsidR="7A6E4E12" w:rsidRPr="00B90CD6">
        <w:rPr>
          <w:rFonts w:ascii="Arial" w:hAnsi="Arial" w:cs="Arial"/>
        </w:rPr>
        <w:t xml:space="preserve">presenting </w:t>
      </w:r>
      <w:r w:rsidR="00A759FE" w:rsidRPr="00B90CD6">
        <w:rPr>
          <w:rFonts w:ascii="Arial" w:hAnsi="Arial" w:cs="Arial"/>
        </w:rPr>
        <w:t xml:space="preserve">the user </w:t>
      </w:r>
      <w:r w:rsidR="7A6E4E12" w:rsidRPr="00B90CD6">
        <w:rPr>
          <w:rFonts w:ascii="Arial" w:hAnsi="Arial" w:cs="Arial"/>
        </w:rPr>
        <w:t>with an interface that allows</w:t>
      </w:r>
      <w:r w:rsidR="00A759FE" w:rsidRPr="00B90CD6">
        <w:rPr>
          <w:rFonts w:ascii="Arial" w:hAnsi="Arial" w:cs="Arial"/>
        </w:rPr>
        <w:t xml:space="preserve"> </w:t>
      </w:r>
      <w:r w:rsidR="61A964BA" w:rsidRPr="00B90CD6">
        <w:rPr>
          <w:rFonts w:ascii="Arial" w:hAnsi="Arial" w:cs="Arial"/>
        </w:rPr>
        <w:t xml:space="preserve">direct </w:t>
      </w:r>
      <w:r w:rsidR="00B76C2C" w:rsidRPr="00B90CD6">
        <w:rPr>
          <w:rFonts w:ascii="Arial" w:hAnsi="Arial" w:cs="Arial"/>
        </w:rPr>
        <w:t>control</w:t>
      </w:r>
      <w:r w:rsidR="70D89BFF" w:rsidRPr="00B90CD6">
        <w:rPr>
          <w:rFonts w:ascii="Arial" w:hAnsi="Arial" w:cs="Arial"/>
        </w:rPr>
        <w:t xml:space="preserve"> of</w:t>
      </w:r>
      <w:r w:rsidR="00B76C2C" w:rsidRPr="00B90CD6">
        <w:rPr>
          <w:rFonts w:ascii="Arial" w:hAnsi="Arial" w:cs="Arial"/>
        </w:rPr>
        <w:t xml:space="preserve"> </w:t>
      </w:r>
      <w:r w:rsidR="40094D92" w:rsidRPr="00B90CD6">
        <w:rPr>
          <w:rFonts w:ascii="Arial" w:hAnsi="Arial" w:cs="Arial"/>
        </w:rPr>
        <w:t>the VFD’s start/stop functionality, and PWM frequency (motor speed).</w:t>
      </w:r>
    </w:p>
    <w:p w14:paraId="2DF4DA68" w14:textId="4AD2BB74" w:rsidR="00CD7515" w:rsidRPr="00B90CD6" w:rsidRDefault="00CD7515" w:rsidP="00631BDE">
      <w:pPr>
        <w:spacing w:line="276" w:lineRule="auto"/>
        <w:rPr>
          <w:rFonts w:ascii="Arial" w:hAnsi="Arial" w:cs="Arial"/>
        </w:rPr>
      </w:pPr>
    </w:p>
    <w:p w14:paraId="0ACBC4EB" w14:textId="77777777" w:rsidR="00241A37" w:rsidRPr="00B90CD6" w:rsidRDefault="00241A37" w:rsidP="00631BDE">
      <w:pPr>
        <w:pStyle w:val="Heading2"/>
        <w:spacing w:before="0" w:after="0" w:line="276" w:lineRule="auto"/>
        <w:rPr>
          <w:rFonts w:ascii="Arial" w:hAnsi="Arial"/>
        </w:rPr>
      </w:pPr>
      <w:bookmarkStart w:id="109" w:name="_Toc196770634"/>
      <w:r w:rsidRPr="00B90CD6">
        <w:rPr>
          <w:rFonts w:ascii="Arial" w:hAnsi="Arial"/>
        </w:rPr>
        <w:t>Subsystem Details</w:t>
      </w:r>
      <w:bookmarkEnd w:id="109"/>
    </w:p>
    <w:p w14:paraId="59351471" w14:textId="77777777" w:rsidR="00D25070" w:rsidRPr="00B90CD6" w:rsidRDefault="00D25070" w:rsidP="00631BDE">
      <w:pPr>
        <w:spacing w:line="276" w:lineRule="auto"/>
        <w:rPr>
          <w:rFonts w:ascii="Arial" w:hAnsi="Arial" w:cs="Arial"/>
        </w:rPr>
      </w:pPr>
    </w:p>
    <w:p w14:paraId="30375569" w14:textId="395B7912" w:rsidR="002752DE" w:rsidRPr="00B90CD6" w:rsidRDefault="00735C32" w:rsidP="00631BDE">
      <w:pPr>
        <w:spacing w:line="276" w:lineRule="auto"/>
        <w:rPr>
          <w:rFonts w:ascii="Arial" w:hAnsi="Arial" w:cs="Arial"/>
        </w:rPr>
      </w:pPr>
      <w:r w:rsidRPr="00B90CD6">
        <w:rPr>
          <w:rFonts w:ascii="Arial" w:hAnsi="Arial" w:cs="Arial"/>
        </w:rPr>
        <w:t>T</w:t>
      </w:r>
      <w:r w:rsidR="00CC5673" w:rsidRPr="00B90CD6">
        <w:rPr>
          <w:rFonts w:ascii="Arial" w:hAnsi="Arial" w:cs="Arial"/>
        </w:rPr>
        <w:t>h</w:t>
      </w:r>
      <w:r w:rsidRPr="00B90CD6">
        <w:rPr>
          <w:rFonts w:ascii="Arial" w:hAnsi="Arial" w:cs="Arial"/>
        </w:rPr>
        <w:t xml:space="preserve">e firmware </w:t>
      </w:r>
      <w:r w:rsidR="001479EC" w:rsidRPr="00B90CD6">
        <w:rPr>
          <w:rFonts w:ascii="Arial" w:hAnsi="Arial" w:cs="Arial"/>
        </w:rPr>
        <w:t xml:space="preserve">was </w:t>
      </w:r>
      <w:r w:rsidR="00667FE1" w:rsidRPr="00B90CD6">
        <w:rPr>
          <w:rFonts w:ascii="Arial" w:hAnsi="Arial" w:cs="Arial"/>
        </w:rPr>
        <w:t xml:space="preserve">all </w:t>
      </w:r>
      <w:r w:rsidR="00A54AD7" w:rsidRPr="00B90CD6">
        <w:rPr>
          <w:rFonts w:ascii="Arial" w:hAnsi="Arial" w:cs="Arial"/>
        </w:rPr>
        <w:t xml:space="preserve">written, tested, </w:t>
      </w:r>
      <w:r w:rsidR="00C80A59" w:rsidRPr="00B90CD6">
        <w:rPr>
          <w:rFonts w:ascii="Arial" w:hAnsi="Arial" w:cs="Arial"/>
        </w:rPr>
        <w:t>and demonstrated in MPL</w:t>
      </w:r>
      <w:r w:rsidR="00BC79F1" w:rsidRPr="00B90CD6">
        <w:rPr>
          <w:rFonts w:ascii="Arial" w:hAnsi="Arial" w:cs="Arial"/>
        </w:rPr>
        <w:t>AB</w:t>
      </w:r>
      <w:r w:rsidR="00C80A59" w:rsidRPr="00B90CD6">
        <w:rPr>
          <w:rFonts w:ascii="Arial" w:hAnsi="Arial" w:cs="Arial"/>
        </w:rPr>
        <w:t>’s X IDE in the C language</w:t>
      </w:r>
      <w:r w:rsidR="008B6C71" w:rsidRPr="00B90CD6">
        <w:rPr>
          <w:rFonts w:ascii="Arial" w:hAnsi="Arial" w:cs="Arial"/>
        </w:rPr>
        <w:t xml:space="preserve"> using a </w:t>
      </w:r>
      <w:r w:rsidR="008B6C71" w:rsidRPr="00B90CD6">
        <w:rPr>
          <w:rFonts w:ascii="Arial" w:eastAsia="Times New Roman" w:hAnsi="Arial" w:cs="Arial"/>
          <w:color w:val="000000" w:themeColor="text1"/>
          <w:lang w:eastAsia="ja-JP"/>
        </w:rPr>
        <w:t xml:space="preserve">DSPIC33CK256MP508 microcontroller on a </w:t>
      </w:r>
      <w:r w:rsidR="00E10D41" w:rsidRPr="00B90CD6">
        <w:rPr>
          <w:rFonts w:ascii="Arial" w:eastAsia="Times New Roman" w:hAnsi="Arial" w:cs="Arial"/>
          <w:color w:val="000000" w:themeColor="text1"/>
          <w:lang w:eastAsia="ja-JP"/>
        </w:rPr>
        <w:t>dsPIC33CK Curiosity Development Board</w:t>
      </w:r>
      <w:r w:rsidR="00AC5F6F" w:rsidRPr="00B90CD6">
        <w:rPr>
          <w:rFonts w:ascii="Arial" w:eastAsia="Times New Roman" w:hAnsi="Arial" w:cs="Arial"/>
          <w:color w:val="000000" w:themeColor="text1"/>
          <w:lang w:eastAsia="ja-JP"/>
        </w:rPr>
        <w:t xml:space="preserve"> (part number DM330030)</w:t>
      </w:r>
      <w:r w:rsidR="00C80A59" w:rsidRPr="00B90CD6">
        <w:rPr>
          <w:rFonts w:ascii="Arial" w:hAnsi="Arial" w:cs="Arial"/>
        </w:rPr>
        <w:t xml:space="preserve">. </w:t>
      </w:r>
      <w:r w:rsidR="323B5D98" w:rsidRPr="00B90CD6">
        <w:rPr>
          <w:rFonts w:ascii="Arial" w:hAnsi="Arial" w:cs="Arial"/>
        </w:rPr>
        <w:t xml:space="preserve">There were three primary objectives of the firmware as part of this system. The first being to </w:t>
      </w:r>
      <w:r w:rsidR="436210F2" w:rsidRPr="00B90CD6">
        <w:rPr>
          <w:rFonts w:ascii="Arial" w:hAnsi="Arial" w:cs="Arial"/>
        </w:rPr>
        <w:t xml:space="preserve">output a three phase PWM signal </w:t>
      </w:r>
      <w:r w:rsidR="1174EF55" w:rsidRPr="00B90CD6">
        <w:rPr>
          <w:rFonts w:ascii="Arial" w:hAnsi="Arial" w:cs="Arial"/>
        </w:rPr>
        <w:t>with adjustable frequencies based on a potentiometer.</w:t>
      </w:r>
      <w:r w:rsidR="77BD2E07" w:rsidRPr="00B90CD6">
        <w:rPr>
          <w:rFonts w:ascii="Arial" w:hAnsi="Arial" w:cs="Arial"/>
        </w:rPr>
        <w:t xml:space="preserve"> The second objective is</w:t>
      </w:r>
      <w:r w:rsidR="323B5D98" w:rsidRPr="00B90CD6">
        <w:rPr>
          <w:rFonts w:ascii="Arial" w:hAnsi="Arial" w:cs="Arial"/>
        </w:rPr>
        <w:t xml:space="preserve"> to toggle a relay signal when a button is pressed </w:t>
      </w:r>
      <w:r w:rsidR="7D349E04" w:rsidRPr="00B90CD6">
        <w:rPr>
          <w:rFonts w:ascii="Arial" w:hAnsi="Arial" w:cs="Arial"/>
        </w:rPr>
        <w:t>on the microcontroller’s PCB.</w:t>
      </w:r>
      <w:r w:rsidR="00D91EE2" w:rsidRPr="00B90CD6">
        <w:rPr>
          <w:rFonts w:ascii="Arial" w:hAnsi="Arial" w:cs="Arial"/>
        </w:rPr>
        <w:t xml:space="preserve"> </w:t>
      </w:r>
      <w:r w:rsidR="7491ABD4" w:rsidRPr="00B90CD6">
        <w:rPr>
          <w:rFonts w:ascii="Arial" w:hAnsi="Arial" w:cs="Arial"/>
        </w:rPr>
        <w:t xml:space="preserve">Finally, the firmware should take three feedback signals that are input to the microcontroller and output them to the UART console. Two of these three objectives were </w:t>
      </w:r>
      <w:r w:rsidR="43923C1B" w:rsidRPr="00B90CD6">
        <w:rPr>
          <w:rFonts w:ascii="Arial" w:hAnsi="Arial" w:cs="Arial"/>
        </w:rPr>
        <w:t>successfully</w:t>
      </w:r>
      <w:r w:rsidR="7491ABD4" w:rsidRPr="00B90CD6">
        <w:rPr>
          <w:rFonts w:ascii="Arial" w:hAnsi="Arial" w:cs="Arial"/>
        </w:rPr>
        <w:t xml:space="preserve"> validated; the </w:t>
      </w:r>
      <w:r w:rsidR="19B2F9ED" w:rsidRPr="00B90CD6">
        <w:rPr>
          <w:rFonts w:ascii="Arial" w:hAnsi="Arial" w:cs="Arial"/>
        </w:rPr>
        <w:t>group decided to abandon the objective regarding the feedback signals due to problems with the values that they would send, and problems getting print statements to correctly appear in the UART console.</w:t>
      </w:r>
    </w:p>
    <w:p w14:paraId="53A04AD0" w14:textId="77777777" w:rsidR="002752DE" w:rsidRPr="00B90CD6" w:rsidRDefault="002752DE" w:rsidP="00631BDE">
      <w:pPr>
        <w:spacing w:line="276" w:lineRule="auto"/>
        <w:rPr>
          <w:rFonts w:ascii="Arial" w:hAnsi="Arial" w:cs="Arial"/>
        </w:rPr>
      </w:pPr>
    </w:p>
    <w:p w14:paraId="0F7FF770" w14:textId="28751B4E" w:rsidR="00FB12BB" w:rsidRPr="00B90CD6" w:rsidRDefault="00B042AE" w:rsidP="00631BDE">
      <w:pPr>
        <w:spacing w:line="276" w:lineRule="auto"/>
        <w:rPr>
          <w:rFonts w:ascii="Arial" w:hAnsi="Arial" w:cs="Arial"/>
        </w:rPr>
      </w:pPr>
      <w:r w:rsidRPr="00B90CD6">
        <w:rPr>
          <w:rFonts w:ascii="Arial" w:hAnsi="Arial" w:cs="Arial"/>
        </w:rPr>
        <w:t>The program</w:t>
      </w:r>
      <w:r w:rsidR="00286879" w:rsidRPr="00B90CD6">
        <w:rPr>
          <w:rFonts w:ascii="Arial" w:hAnsi="Arial" w:cs="Arial"/>
        </w:rPr>
        <w:t xml:space="preserve"> </w:t>
      </w:r>
      <w:r w:rsidRPr="00B90CD6">
        <w:rPr>
          <w:rFonts w:ascii="Arial" w:hAnsi="Arial" w:cs="Arial"/>
        </w:rPr>
        <w:t>works by</w:t>
      </w:r>
      <w:r w:rsidR="004760E3" w:rsidRPr="00B90CD6">
        <w:rPr>
          <w:rFonts w:ascii="Arial" w:hAnsi="Arial" w:cs="Arial"/>
        </w:rPr>
        <w:t xml:space="preserve"> continuously </w:t>
      </w:r>
      <w:r w:rsidR="00C13F89" w:rsidRPr="00B90CD6">
        <w:rPr>
          <w:rFonts w:ascii="Arial" w:hAnsi="Arial" w:cs="Arial"/>
        </w:rPr>
        <w:t>reading</w:t>
      </w:r>
      <w:r w:rsidR="00F701CC" w:rsidRPr="00B90CD6">
        <w:rPr>
          <w:rFonts w:ascii="Arial" w:hAnsi="Arial" w:cs="Arial"/>
        </w:rPr>
        <w:t xml:space="preserve"> </w:t>
      </w:r>
      <w:r w:rsidR="001F62F7" w:rsidRPr="00B90CD6">
        <w:rPr>
          <w:rFonts w:ascii="Arial" w:hAnsi="Arial" w:cs="Arial"/>
        </w:rPr>
        <w:t xml:space="preserve">the </w:t>
      </w:r>
      <w:r w:rsidR="00F701CC" w:rsidRPr="00B90CD6">
        <w:rPr>
          <w:rFonts w:ascii="Arial" w:hAnsi="Arial" w:cs="Arial"/>
        </w:rPr>
        <w:t>potentiometer’s value</w:t>
      </w:r>
      <w:r w:rsidR="004760E3" w:rsidRPr="00B90CD6">
        <w:rPr>
          <w:rFonts w:ascii="Arial" w:hAnsi="Arial" w:cs="Arial"/>
        </w:rPr>
        <w:t xml:space="preserve"> and us</w:t>
      </w:r>
      <w:r w:rsidR="001F62F7" w:rsidRPr="00B90CD6">
        <w:rPr>
          <w:rFonts w:ascii="Arial" w:hAnsi="Arial" w:cs="Arial"/>
        </w:rPr>
        <w:t>ing</w:t>
      </w:r>
      <w:r w:rsidR="004760E3" w:rsidRPr="00B90CD6">
        <w:rPr>
          <w:rFonts w:ascii="Arial" w:hAnsi="Arial" w:cs="Arial"/>
        </w:rPr>
        <w:t xml:space="preserve"> that to calculate</w:t>
      </w:r>
      <w:r w:rsidR="00013EE1" w:rsidRPr="00B90CD6">
        <w:rPr>
          <w:rFonts w:ascii="Arial" w:hAnsi="Arial" w:cs="Arial"/>
        </w:rPr>
        <w:t xml:space="preserve"> the desired frequency (10-60Hz) that should be outputted to the motor via </w:t>
      </w:r>
      <w:r w:rsidR="001C417D" w:rsidRPr="00B90CD6">
        <w:rPr>
          <w:rFonts w:ascii="Arial" w:hAnsi="Arial" w:cs="Arial"/>
        </w:rPr>
        <w:t>the PWM signal.</w:t>
      </w:r>
      <w:r w:rsidR="001F62F7" w:rsidRPr="00B90CD6">
        <w:rPr>
          <w:rFonts w:ascii="Arial" w:hAnsi="Arial" w:cs="Arial"/>
        </w:rPr>
        <w:t xml:space="preserve"> </w:t>
      </w:r>
      <w:r w:rsidR="3D66DBAF" w:rsidRPr="00B90CD6">
        <w:rPr>
          <w:rFonts w:ascii="Arial" w:hAnsi="Arial" w:cs="Arial"/>
        </w:rPr>
        <w:t xml:space="preserve">The program generates a table of sine values </w:t>
      </w:r>
      <w:r w:rsidR="20126FA8" w:rsidRPr="00B90CD6">
        <w:rPr>
          <w:rFonts w:ascii="Arial" w:hAnsi="Arial" w:cs="Arial"/>
        </w:rPr>
        <w:t xml:space="preserve">that are then mapped to duty cycle percentages between 1-100%. It then uses the </w:t>
      </w:r>
      <w:r w:rsidR="23898BCC" w:rsidRPr="00B90CD6">
        <w:rPr>
          <w:rFonts w:ascii="Arial" w:hAnsi="Arial" w:cs="Arial"/>
        </w:rPr>
        <w:t>High Speed PWM (HS PWM) module in MPLAB X IDE to produce 3 1kHz frequency PWM waves at a 120</w:t>
      </w:r>
      <w:r w:rsidR="288C9C19" w:rsidRPr="50BBB9EB">
        <w:rPr>
          <w:rFonts w:ascii="Arial" w:hAnsi="Arial" w:cs="Arial"/>
        </w:rPr>
        <w:t>-</w:t>
      </w:r>
      <w:r w:rsidR="23898BCC" w:rsidRPr="00B90CD6">
        <w:rPr>
          <w:rFonts w:ascii="Arial" w:hAnsi="Arial" w:cs="Arial"/>
        </w:rPr>
        <w:t>degree offset (three phase) and their low counterparts.</w:t>
      </w:r>
      <w:r w:rsidR="3D66DBAF" w:rsidRPr="00B90CD6">
        <w:rPr>
          <w:rFonts w:ascii="Arial" w:hAnsi="Arial" w:cs="Arial"/>
        </w:rPr>
        <w:t xml:space="preserve"> </w:t>
      </w:r>
      <w:r w:rsidR="7DEDFF1A" w:rsidRPr="61DD5B22">
        <w:rPr>
          <w:rFonts w:ascii="Arial" w:hAnsi="Arial" w:cs="Arial"/>
        </w:rPr>
        <w:t>Upon calculating the desired 10-60Hz frequency based on the potentiometer value, the firmware calculates a step increment to determine how fast the PWMs are set to iterate through the sine table</w:t>
      </w:r>
      <w:r w:rsidR="09A58537" w:rsidRPr="61DD5B22">
        <w:rPr>
          <w:rFonts w:ascii="Arial" w:hAnsi="Arial" w:cs="Arial"/>
        </w:rPr>
        <w:t>, which determines the frequency of these changing waves. This sine</w:t>
      </w:r>
      <w:r w:rsidR="7E6EB254" w:rsidRPr="61DD5B22">
        <w:rPr>
          <w:rFonts w:ascii="Arial" w:hAnsi="Arial" w:cs="Arial"/>
        </w:rPr>
        <w:t xml:space="preserve"> wave </w:t>
      </w:r>
      <w:r w:rsidR="09A58537" w:rsidRPr="61DD5B22">
        <w:rPr>
          <w:rFonts w:ascii="Arial" w:hAnsi="Arial" w:cs="Arial"/>
        </w:rPr>
        <w:t>is</w:t>
      </w:r>
      <w:r w:rsidR="0598B234" w:rsidRPr="61DD5B22">
        <w:rPr>
          <w:rFonts w:ascii="Arial" w:hAnsi="Arial" w:cs="Arial"/>
        </w:rPr>
        <w:t xml:space="preserve"> </w:t>
      </w:r>
      <w:r w:rsidR="329BE9F0" w:rsidRPr="61DD5B22">
        <w:rPr>
          <w:rFonts w:ascii="Arial" w:hAnsi="Arial" w:cs="Arial"/>
        </w:rPr>
        <w:t>the beginning of what</w:t>
      </w:r>
      <w:r w:rsidR="09A58537" w:rsidRPr="61DD5B22">
        <w:rPr>
          <w:rFonts w:ascii="Arial" w:hAnsi="Arial" w:cs="Arial"/>
        </w:rPr>
        <w:t xml:space="preserve"> the motor will eventually receive as an AC power signal after passing through the other t</w:t>
      </w:r>
      <w:r w:rsidR="3A295085" w:rsidRPr="61DD5B22">
        <w:rPr>
          <w:rFonts w:ascii="Arial" w:hAnsi="Arial" w:cs="Arial"/>
        </w:rPr>
        <w:t>hree subsystems.</w:t>
      </w:r>
    </w:p>
    <w:p w14:paraId="12C39404" w14:textId="64274468" w:rsidR="50BBB9EB" w:rsidRDefault="50BBB9EB" w:rsidP="50BBB9EB">
      <w:pPr>
        <w:spacing w:line="276" w:lineRule="auto"/>
        <w:rPr>
          <w:rFonts w:ascii="Arial" w:hAnsi="Arial" w:cs="Arial"/>
        </w:rPr>
      </w:pPr>
    </w:p>
    <w:p w14:paraId="13289A47" w14:textId="77777777" w:rsidR="00241A37" w:rsidRPr="00B90CD6" w:rsidRDefault="00241A37" w:rsidP="00631BDE">
      <w:pPr>
        <w:pStyle w:val="Heading2"/>
        <w:spacing w:before="0" w:after="0" w:line="276" w:lineRule="auto"/>
        <w:rPr>
          <w:rFonts w:ascii="Arial" w:hAnsi="Arial"/>
        </w:rPr>
      </w:pPr>
      <w:bookmarkStart w:id="110" w:name="_Toc196770635"/>
      <w:r w:rsidRPr="00B90CD6">
        <w:rPr>
          <w:rFonts w:ascii="Arial" w:hAnsi="Arial"/>
        </w:rPr>
        <w:t>Subsystem Validation</w:t>
      </w:r>
      <w:bookmarkEnd w:id="110"/>
    </w:p>
    <w:p w14:paraId="37EC778E" w14:textId="5B966824" w:rsidR="00241A37" w:rsidRPr="00631BDE" w:rsidRDefault="00241A37" w:rsidP="00631BDE">
      <w:pPr>
        <w:spacing w:line="276" w:lineRule="auto"/>
      </w:pPr>
    </w:p>
    <w:p w14:paraId="78566930" w14:textId="28ABF1BD" w:rsidR="00C543CB" w:rsidRPr="00B90CD6" w:rsidRDefault="00FB12BB" w:rsidP="00631BDE">
      <w:pPr>
        <w:spacing w:line="276" w:lineRule="auto"/>
        <w:rPr>
          <w:rFonts w:ascii="Arial" w:hAnsi="Arial" w:cs="Arial"/>
        </w:rPr>
      </w:pPr>
      <w:r w:rsidRPr="00B90CD6">
        <w:rPr>
          <w:rFonts w:ascii="Arial" w:hAnsi="Arial" w:cs="Arial"/>
        </w:rPr>
        <w:t xml:space="preserve">To validate my subsystem, I tested it on the dsPIC33CK Curiosity Board. </w:t>
      </w:r>
      <w:r w:rsidR="00F07742" w:rsidRPr="00B90CD6">
        <w:rPr>
          <w:rFonts w:ascii="Arial" w:hAnsi="Arial" w:cs="Arial"/>
        </w:rPr>
        <w:t xml:space="preserve">I was able to get it to properly </w:t>
      </w:r>
      <w:r w:rsidR="00662102" w:rsidRPr="00B90CD6">
        <w:rPr>
          <w:rFonts w:ascii="Arial" w:hAnsi="Arial" w:cs="Arial"/>
        </w:rPr>
        <w:t>display three different phases of a PWM signal</w:t>
      </w:r>
      <w:r w:rsidR="00A7454A" w:rsidRPr="00B90CD6">
        <w:rPr>
          <w:rFonts w:ascii="Arial" w:hAnsi="Arial" w:cs="Arial"/>
        </w:rPr>
        <w:t xml:space="preserve"> </w:t>
      </w:r>
      <w:r w:rsidR="004E0DE5" w:rsidRPr="00B90CD6">
        <w:rPr>
          <w:rFonts w:ascii="Arial" w:hAnsi="Arial" w:cs="Arial"/>
        </w:rPr>
        <w:t xml:space="preserve">iterating through </w:t>
      </w:r>
      <w:r w:rsidR="000D7AB4" w:rsidRPr="00B90CD6">
        <w:rPr>
          <w:rFonts w:ascii="Arial" w:hAnsi="Arial" w:cs="Arial"/>
        </w:rPr>
        <w:t>a</w:t>
      </w:r>
      <w:r w:rsidR="004E0DE5" w:rsidRPr="00B90CD6">
        <w:rPr>
          <w:rFonts w:ascii="Arial" w:hAnsi="Arial" w:cs="Arial"/>
        </w:rPr>
        <w:t xml:space="preserve"> sine </w:t>
      </w:r>
      <w:r w:rsidR="000D7AB4" w:rsidRPr="00B90CD6">
        <w:rPr>
          <w:rFonts w:ascii="Arial" w:hAnsi="Arial" w:cs="Arial"/>
        </w:rPr>
        <w:t>waveform of duty cycles</w:t>
      </w:r>
      <w:r w:rsidR="004E0DE5" w:rsidRPr="00B90CD6">
        <w:rPr>
          <w:rFonts w:ascii="Arial" w:hAnsi="Arial" w:cs="Arial"/>
        </w:rPr>
        <w:t xml:space="preserve"> </w:t>
      </w:r>
      <w:r w:rsidR="00A7454A" w:rsidRPr="00B90CD6">
        <w:rPr>
          <w:rFonts w:ascii="Arial" w:hAnsi="Arial" w:cs="Arial"/>
        </w:rPr>
        <w:t xml:space="preserve">that were all correctly offset by 120 degrees. </w:t>
      </w:r>
      <w:r w:rsidR="005959BE" w:rsidRPr="00B90CD6">
        <w:rPr>
          <w:rFonts w:ascii="Arial" w:hAnsi="Arial" w:cs="Arial"/>
        </w:rPr>
        <w:t xml:space="preserve">I was also able to </w:t>
      </w:r>
      <w:r w:rsidR="00DA2B48" w:rsidRPr="00B90CD6">
        <w:rPr>
          <w:rFonts w:ascii="Arial" w:hAnsi="Arial" w:cs="Arial"/>
        </w:rPr>
        <w:t xml:space="preserve">program </w:t>
      </w:r>
      <w:r w:rsidR="002D7254" w:rsidRPr="00B90CD6">
        <w:rPr>
          <w:rFonts w:ascii="Arial" w:hAnsi="Arial" w:cs="Arial"/>
        </w:rPr>
        <w:t>the complete</w:t>
      </w:r>
      <w:r w:rsidR="00DA2B48" w:rsidRPr="00B90CD6">
        <w:rPr>
          <w:rFonts w:ascii="Arial" w:hAnsi="Arial" w:cs="Arial"/>
        </w:rPr>
        <w:t xml:space="preserve"> functionality of the potentiometer so that it can </w:t>
      </w:r>
      <w:r w:rsidR="00DF5938" w:rsidRPr="00B90CD6">
        <w:rPr>
          <w:rFonts w:ascii="Arial" w:hAnsi="Arial" w:cs="Arial"/>
        </w:rPr>
        <w:t xml:space="preserve">increase and decrease the frequency of the PWM signal. </w:t>
      </w:r>
      <w:r w:rsidR="00DF4F57" w:rsidRPr="00B90CD6">
        <w:rPr>
          <w:rFonts w:ascii="Arial" w:hAnsi="Arial" w:cs="Arial"/>
        </w:rPr>
        <w:t xml:space="preserve">Though the </w:t>
      </w:r>
      <w:r w:rsidR="00B15F2E" w:rsidRPr="00B90CD6">
        <w:rPr>
          <w:rFonts w:ascii="Arial" w:hAnsi="Arial" w:cs="Arial"/>
        </w:rPr>
        <w:t xml:space="preserve">duty cycles of the PWM waves </w:t>
      </w:r>
      <w:r w:rsidR="0059337E" w:rsidRPr="00B90CD6">
        <w:rPr>
          <w:rFonts w:ascii="Arial" w:hAnsi="Arial" w:cs="Arial"/>
        </w:rPr>
        <w:t xml:space="preserve">continuously </w:t>
      </w:r>
      <w:r w:rsidR="00B15F2E" w:rsidRPr="00B90CD6">
        <w:rPr>
          <w:rFonts w:ascii="Arial" w:hAnsi="Arial" w:cs="Arial"/>
        </w:rPr>
        <w:t>change</w:t>
      </w:r>
      <w:r w:rsidR="0059337E" w:rsidRPr="00B90CD6">
        <w:rPr>
          <w:rFonts w:ascii="Arial" w:hAnsi="Arial" w:cs="Arial"/>
        </w:rPr>
        <w:t>, t</w:t>
      </w:r>
      <w:r w:rsidR="00171ABE" w:rsidRPr="00B90CD6">
        <w:rPr>
          <w:rFonts w:ascii="Arial" w:hAnsi="Arial" w:cs="Arial"/>
        </w:rPr>
        <w:t xml:space="preserve">he oscilloscope’s output of </w:t>
      </w:r>
      <w:r w:rsidR="00DB31A9" w:rsidRPr="00B90CD6">
        <w:rPr>
          <w:rFonts w:ascii="Arial" w:hAnsi="Arial" w:cs="Arial"/>
        </w:rPr>
        <w:t xml:space="preserve">these three phases </w:t>
      </w:r>
      <w:r w:rsidR="0059337E" w:rsidRPr="00B90CD6">
        <w:rPr>
          <w:rFonts w:ascii="Arial" w:hAnsi="Arial" w:cs="Arial"/>
        </w:rPr>
        <w:t xml:space="preserve">in a single frame of the loop </w:t>
      </w:r>
      <w:r w:rsidR="00DB31A9" w:rsidRPr="00B90CD6">
        <w:rPr>
          <w:rFonts w:ascii="Arial" w:hAnsi="Arial" w:cs="Arial"/>
        </w:rPr>
        <w:t>is shown in the figure below.</w:t>
      </w:r>
      <w:r w:rsidR="00171ABE" w:rsidRPr="00B90CD6">
        <w:rPr>
          <w:rFonts w:ascii="Arial" w:hAnsi="Arial" w:cs="Arial"/>
        </w:rPr>
        <w:t xml:space="preserve"> </w:t>
      </w:r>
      <w:r w:rsidR="00E02A81" w:rsidRPr="00B90CD6">
        <w:rPr>
          <w:rFonts w:ascii="Arial" w:hAnsi="Arial" w:cs="Arial"/>
        </w:rPr>
        <w:t xml:space="preserve">This </w:t>
      </w:r>
      <w:r w:rsidR="00DF4F57" w:rsidRPr="00B90CD6">
        <w:rPr>
          <w:rFonts w:ascii="Arial" w:hAnsi="Arial" w:cs="Arial"/>
        </w:rPr>
        <w:t>validation</w:t>
      </w:r>
      <w:r w:rsidR="00E02A81" w:rsidRPr="00B90CD6">
        <w:rPr>
          <w:rFonts w:ascii="Arial" w:hAnsi="Arial" w:cs="Arial"/>
        </w:rPr>
        <w:t xml:space="preserve"> </w:t>
      </w:r>
      <w:r w:rsidR="001746F8" w:rsidRPr="00B90CD6">
        <w:rPr>
          <w:rFonts w:ascii="Arial" w:hAnsi="Arial" w:cs="Arial"/>
        </w:rPr>
        <w:t>shows that the firmware is ready for subsystem integration next semester.</w:t>
      </w:r>
    </w:p>
    <w:p w14:paraId="12E9DE67" w14:textId="77777777" w:rsidR="00E02A81" w:rsidRPr="00B90CD6" w:rsidRDefault="00E02A81" w:rsidP="00631BDE">
      <w:pPr>
        <w:spacing w:line="276" w:lineRule="auto"/>
        <w:rPr>
          <w:rFonts w:ascii="Arial" w:hAnsi="Arial" w:cs="Arial"/>
        </w:rPr>
      </w:pPr>
    </w:p>
    <w:p w14:paraId="5FFF9C81" w14:textId="145EB19D" w:rsidR="00FB12BB" w:rsidRPr="00B90CD6" w:rsidRDefault="00BB68BB" w:rsidP="00631BDE">
      <w:pPr>
        <w:spacing w:line="276" w:lineRule="auto"/>
        <w:rPr>
          <w:rFonts w:ascii="Arial" w:hAnsi="Arial" w:cs="Arial"/>
        </w:rPr>
      </w:pPr>
      <w:r w:rsidRPr="00B90CD6">
        <w:rPr>
          <w:rFonts w:ascii="Arial" w:hAnsi="Arial" w:cs="Arial"/>
        </w:rPr>
        <w:t>Wh</w:t>
      </w:r>
      <w:r w:rsidR="00BF4996" w:rsidRPr="00B90CD6">
        <w:rPr>
          <w:rFonts w:ascii="Arial" w:hAnsi="Arial" w:cs="Arial"/>
        </w:rPr>
        <w:t xml:space="preserve">en the program is running on my development board, it also </w:t>
      </w:r>
      <w:r w:rsidR="003231B8" w:rsidRPr="00B90CD6">
        <w:rPr>
          <w:rFonts w:ascii="Arial" w:hAnsi="Arial" w:cs="Arial"/>
        </w:rPr>
        <w:t xml:space="preserve">prints </w:t>
      </w:r>
      <w:r w:rsidR="00F93FB4" w:rsidRPr="00B90CD6">
        <w:rPr>
          <w:rFonts w:ascii="Arial" w:hAnsi="Arial" w:cs="Arial"/>
        </w:rPr>
        <w:t xml:space="preserve">several variables in each iteration of the while loop to </w:t>
      </w:r>
      <w:r w:rsidR="008F06D6" w:rsidRPr="00B90CD6">
        <w:rPr>
          <w:rFonts w:ascii="Arial" w:hAnsi="Arial" w:cs="Arial"/>
        </w:rPr>
        <w:t xml:space="preserve">a terminal window that can be opened </w:t>
      </w:r>
      <w:r w:rsidR="00BC79F1" w:rsidRPr="00B90CD6">
        <w:rPr>
          <w:rFonts w:ascii="Arial" w:hAnsi="Arial" w:cs="Arial"/>
        </w:rPr>
        <w:t>in MPLAB.</w:t>
      </w:r>
      <w:r w:rsidR="002D7254" w:rsidRPr="00B90CD6">
        <w:rPr>
          <w:rFonts w:ascii="Arial" w:hAnsi="Arial" w:cs="Arial"/>
        </w:rPr>
        <w:t xml:space="preserve"> </w:t>
      </w:r>
      <w:r w:rsidR="0099629E" w:rsidRPr="00B90CD6">
        <w:rPr>
          <w:rFonts w:ascii="Arial" w:hAnsi="Arial" w:cs="Arial"/>
        </w:rPr>
        <w:t xml:space="preserve">The variables </w:t>
      </w:r>
      <w:r w:rsidR="00981C30" w:rsidRPr="00B90CD6">
        <w:rPr>
          <w:rFonts w:ascii="Arial" w:hAnsi="Arial" w:cs="Arial"/>
        </w:rPr>
        <w:t>output</w:t>
      </w:r>
      <w:r w:rsidR="0099629E" w:rsidRPr="00B90CD6">
        <w:rPr>
          <w:rFonts w:ascii="Arial" w:hAnsi="Arial" w:cs="Arial"/>
        </w:rPr>
        <w:t xml:space="preserve"> in each iteration are shown in the figure below.</w:t>
      </w:r>
      <w:r w:rsidR="3CDE0EAC" w:rsidRPr="50BBB9EB">
        <w:rPr>
          <w:rFonts w:ascii="Arial" w:hAnsi="Arial" w:cs="Arial"/>
        </w:rPr>
        <w:t xml:space="preserve"> These print statements were later found to be slowing down the frequency of output PWM waves. </w:t>
      </w:r>
      <w:r w:rsidR="68B09EBB" w:rsidRPr="50BBB9EB">
        <w:rPr>
          <w:rFonts w:ascii="Arial" w:hAnsi="Arial" w:cs="Arial"/>
        </w:rPr>
        <w:t xml:space="preserve">Upon deleting the print statements, the correct frequencies were output. </w:t>
      </w:r>
      <w:r w:rsidR="172671A4" w:rsidRPr="25BE373D">
        <w:rPr>
          <w:rFonts w:ascii="Arial" w:hAnsi="Arial" w:cs="Arial"/>
        </w:rPr>
        <w:t xml:space="preserve">It is worth noting that this problem can also be solved by </w:t>
      </w:r>
      <w:r w:rsidR="51FD2EDB" w:rsidRPr="25BE373D">
        <w:rPr>
          <w:rFonts w:ascii="Arial" w:hAnsi="Arial" w:cs="Arial"/>
        </w:rPr>
        <w:t>changing the frequencies of the PWM waves inside a timer interrupt</w:t>
      </w:r>
      <w:r w:rsidR="172671A4" w:rsidRPr="25BE373D">
        <w:rPr>
          <w:rFonts w:ascii="Arial" w:hAnsi="Arial" w:cs="Arial"/>
        </w:rPr>
        <w:t xml:space="preserve"> and keeping the print statements in the main while loop</w:t>
      </w:r>
      <w:r w:rsidR="42B5366A" w:rsidRPr="7AA29E02">
        <w:rPr>
          <w:rFonts w:ascii="Arial" w:hAnsi="Arial" w:cs="Arial"/>
        </w:rPr>
        <w:t>; however, when this change was made, the motor did not run for an unknown reason.</w:t>
      </w:r>
    </w:p>
    <w:p w14:paraId="7930AF18" w14:textId="2F9EA4FD" w:rsidR="50BBB9EB" w:rsidRDefault="50BBB9EB" w:rsidP="50BBB9EB">
      <w:pPr>
        <w:spacing w:line="276" w:lineRule="auto"/>
        <w:rPr>
          <w:rFonts w:ascii="Arial" w:hAnsi="Arial" w:cs="Arial"/>
        </w:rPr>
      </w:pPr>
    </w:p>
    <w:p w14:paraId="341A7A4E" w14:textId="4E6B537B" w:rsidR="7FAF2AF0" w:rsidRDefault="7FAF2AF0" w:rsidP="50BBB9EB">
      <w:pPr>
        <w:spacing w:line="276" w:lineRule="auto"/>
        <w:rPr>
          <w:rFonts w:ascii="Arial" w:hAnsi="Arial" w:cs="Arial"/>
        </w:rPr>
      </w:pPr>
      <w:r w:rsidRPr="026AC2CD">
        <w:rPr>
          <w:rFonts w:ascii="Arial" w:hAnsi="Arial" w:cs="Arial"/>
        </w:rPr>
        <w:t xml:space="preserve">Tables 7-8 and Figures 14-22 (in the microcontroller subsystem report) </w:t>
      </w:r>
      <w:r w:rsidR="76472B58" w:rsidRPr="026AC2CD">
        <w:rPr>
          <w:rFonts w:ascii="Arial" w:hAnsi="Arial" w:cs="Arial"/>
        </w:rPr>
        <w:t xml:space="preserve">additionally show </w:t>
      </w:r>
      <w:r w:rsidRPr="026AC2CD">
        <w:rPr>
          <w:rFonts w:ascii="Arial" w:hAnsi="Arial" w:cs="Arial"/>
        </w:rPr>
        <w:t xml:space="preserve">the </w:t>
      </w:r>
      <w:r w:rsidR="70E04BC3" w:rsidRPr="026AC2CD">
        <w:rPr>
          <w:rFonts w:ascii="Arial" w:hAnsi="Arial" w:cs="Arial"/>
        </w:rPr>
        <w:t>correct firmware validation</w:t>
      </w:r>
      <w:r w:rsidR="031DF926" w:rsidRPr="026AC2CD">
        <w:rPr>
          <w:rFonts w:ascii="Arial" w:hAnsi="Arial" w:cs="Arial"/>
        </w:rPr>
        <w:t xml:space="preserve"> </w:t>
      </w:r>
      <w:r w:rsidR="43895744" w:rsidRPr="026AC2CD">
        <w:rPr>
          <w:rFonts w:ascii="Arial" w:hAnsi="Arial" w:cs="Arial"/>
        </w:rPr>
        <w:t xml:space="preserve">with the microcontroller </w:t>
      </w:r>
      <w:r w:rsidR="031DF926" w:rsidRPr="026AC2CD">
        <w:rPr>
          <w:rFonts w:ascii="Arial" w:hAnsi="Arial" w:cs="Arial"/>
        </w:rPr>
        <w:t>of the start/stop button (relay signal) and PWM signals.</w:t>
      </w:r>
    </w:p>
    <w:p w14:paraId="5313DFD3" w14:textId="77777777" w:rsidR="002A5559" w:rsidRDefault="002A5559" w:rsidP="50BBB9EB">
      <w:pPr>
        <w:spacing w:line="276" w:lineRule="auto"/>
        <w:rPr>
          <w:rFonts w:ascii="Arial" w:hAnsi="Arial" w:cs="Arial"/>
        </w:rPr>
      </w:pPr>
    </w:p>
    <w:p w14:paraId="4B65B6C0" w14:textId="77777777" w:rsidR="00070BED" w:rsidRPr="00B90CD6" w:rsidRDefault="003274F4" w:rsidP="00631BDE">
      <w:pPr>
        <w:keepNext/>
        <w:spacing w:line="276" w:lineRule="auto"/>
        <w:rPr>
          <w:rFonts w:ascii="Arial" w:hAnsi="Arial" w:cs="Arial"/>
        </w:rPr>
      </w:pPr>
      <w:r w:rsidRPr="00B90CD6">
        <w:rPr>
          <w:rFonts w:ascii="Arial" w:hAnsi="Arial" w:cs="Arial"/>
          <w:noProof/>
        </w:rPr>
        <w:drawing>
          <wp:inline distT="0" distB="0" distL="0" distR="0" wp14:anchorId="0BE8F212" wp14:editId="2BDD16E9">
            <wp:extent cx="5943600" cy="2444115"/>
            <wp:effectExtent l="38100" t="38100" r="38100" b="32385"/>
            <wp:docPr id="1131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943600" cy="2444115"/>
                    </a:xfrm>
                    <a:prstGeom prst="rect">
                      <a:avLst/>
                    </a:prstGeom>
                    <a:ln w="28575">
                      <a:solidFill>
                        <a:schemeClr val="tx1"/>
                      </a:solidFill>
                    </a:ln>
                  </pic:spPr>
                </pic:pic>
              </a:graphicData>
            </a:graphic>
          </wp:inline>
        </w:drawing>
      </w:r>
    </w:p>
    <w:p w14:paraId="0BC04A20" w14:textId="01CF2878" w:rsidR="00C543CB" w:rsidRPr="00B90CD6" w:rsidRDefault="00070BED" w:rsidP="00631BDE">
      <w:pPr>
        <w:pStyle w:val="Caption"/>
        <w:framePr w:w="8355" w:h="256" w:hRule="exact" w:wrap="around" w:x="1869" w:y="12"/>
        <w:spacing w:line="276" w:lineRule="auto"/>
        <w:jc w:val="center"/>
        <w:rPr>
          <w:rFonts w:ascii="Arial" w:hAnsi="Arial" w:cs="Arial"/>
          <w:b w:val="0"/>
          <w:i/>
        </w:rPr>
      </w:pPr>
      <w:bookmarkStart w:id="111" w:name="_Toc196759082"/>
      <w:bookmarkStart w:id="112" w:name="_Toc196770589"/>
      <w:r w:rsidRPr="00B90CD6">
        <w:rPr>
          <w:rFonts w:ascii="Arial" w:hAnsi="Arial" w:cs="Arial"/>
          <w:b w:val="0"/>
          <w:bCs w:val="0"/>
          <w:i/>
          <w:iCs/>
        </w:rPr>
        <w:t xml:space="preserve">Figure </w:t>
      </w:r>
      <w:r w:rsidRPr="00B90CD6">
        <w:rPr>
          <w:rFonts w:ascii="Arial" w:hAnsi="Arial" w:cs="Arial"/>
          <w:b w:val="0"/>
          <w:bCs w:val="0"/>
          <w:i/>
          <w:iCs/>
        </w:rPr>
        <w:fldChar w:fldCharType="begin"/>
      </w:r>
      <w:r w:rsidRPr="00B90CD6">
        <w:rPr>
          <w:rFonts w:ascii="Arial" w:hAnsi="Arial" w:cs="Arial"/>
          <w:b w:val="0"/>
          <w:bCs w:val="0"/>
          <w:i/>
          <w:iCs/>
        </w:rPr>
        <w:instrText xml:space="preserve"> SEQ Figure \* ARABIC </w:instrText>
      </w:r>
      <w:r w:rsidRPr="00B90CD6">
        <w:rPr>
          <w:rFonts w:ascii="Arial" w:hAnsi="Arial" w:cs="Arial"/>
          <w:b w:val="0"/>
          <w:bCs w:val="0"/>
          <w:i/>
          <w:iCs/>
        </w:rPr>
        <w:fldChar w:fldCharType="separate"/>
      </w:r>
      <w:r w:rsidRPr="00B90CD6">
        <w:rPr>
          <w:rFonts w:ascii="Arial" w:hAnsi="Arial" w:cs="Arial"/>
          <w:b w:val="0"/>
          <w:bCs w:val="0"/>
          <w:i/>
          <w:iCs/>
        </w:rPr>
        <w:fldChar w:fldCharType="end"/>
      </w:r>
      <w:r w:rsidRPr="00B90CD6">
        <w:rPr>
          <w:rFonts w:ascii="Arial" w:hAnsi="Arial" w:cs="Arial"/>
          <w:b w:val="0"/>
          <w:bCs w:val="0"/>
          <w:i/>
          <w:iCs/>
        </w:rPr>
        <w:t>: Debug Print Statements (Potentiometer at 0)</w:t>
      </w:r>
      <w:bookmarkEnd w:id="111"/>
      <w:bookmarkEnd w:id="112"/>
    </w:p>
    <w:p w14:paraId="733D311B" w14:textId="77777777" w:rsidR="00A52E48" w:rsidRDefault="00A52E48" w:rsidP="00631BDE">
      <w:pPr>
        <w:spacing w:line="276" w:lineRule="auto"/>
        <w:rPr>
          <w:rFonts w:ascii="Arial" w:hAnsi="Arial" w:cs="Arial"/>
        </w:rPr>
      </w:pPr>
    </w:p>
    <w:p w14:paraId="3B5AFAD1" w14:textId="77777777" w:rsidR="002A5559" w:rsidRPr="00B90CD6" w:rsidRDefault="002A5559" w:rsidP="00631BDE">
      <w:pPr>
        <w:spacing w:line="276" w:lineRule="auto"/>
        <w:rPr>
          <w:rFonts w:ascii="Arial" w:hAnsi="Arial" w:cs="Arial"/>
        </w:rPr>
      </w:pPr>
    </w:p>
    <w:p w14:paraId="174DAA34" w14:textId="4D7BDE92" w:rsidR="00241A37" w:rsidRPr="00B90CD6" w:rsidRDefault="00241A37" w:rsidP="00767DAB">
      <w:pPr>
        <w:pStyle w:val="Heading2"/>
        <w:spacing w:before="0" w:after="0" w:line="276" w:lineRule="auto"/>
        <w:rPr>
          <w:rFonts w:ascii="Arial" w:hAnsi="Arial"/>
        </w:rPr>
      </w:pPr>
      <w:bookmarkStart w:id="113" w:name="_Toc196770636"/>
      <w:r w:rsidRPr="00B90CD6">
        <w:rPr>
          <w:rFonts w:ascii="Arial" w:hAnsi="Arial"/>
        </w:rPr>
        <w:t>Subsystem Conclusion</w:t>
      </w:r>
      <w:bookmarkEnd w:id="113"/>
    </w:p>
    <w:p w14:paraId="5D65F6BB" w14:textId="77777777" w:rsidR="00FB12BB" w:rsidRPr="00B90CD6" w:rsidRDefault="00FB12BB" w:rsidP="00767DAB">
      <w:pPr>
        <w:spacing w:line="276" w:lineRule="auto"/>
        <w:rPr>
          <w:rFonts w:ascii="Arial" w:hAnsi="Arial" w:cs="Arial"/>
        </w:rPr>
      </w:pPr>
    </w:p>
    <w:p w14:paraId="3BCFC821" w14:textId="4F813273" w:rsidR="00FB782F" w:rsidRPr="00B90CD6" w:rsidRDefault="508A9F9A" w:rsidP="3D8F476D">
      <w:pPr>
        <w:spacing w:line="276" w:lineRule="auto"/>
        <w:rPr>
          <w:rFonts w:ascii="Arial" w:hAnsi="Arial" w:cs="Arial"/>
        </w:rPr>
      </w:pPr>
      <w:r w:rsidRPr="7227356A">
        <w:rPr>
          <w:rFonts w:ascii="Arial" w:hAnsi="Arial" w:cs="Arial"/>
        </w:rPr>
        <w:t xml:space="preserve">All of my objectives for this project were complete or decided to be left incomplete. The motor was able to run in the end, meaning a successful complete integration between </w:t>
      </w:r>
      <w:r w:rsidRPr="0F953A04">
        <w:rPr>
          <w:rFonts w:ascii="Arial" w:hAnsi="Arial" w:cs="Arial"/>
        </w:rPr>
        <w:t>the four subsystems.</w:t>
      </w:r>
    </w:p>
    <w:p w14:paraId="03F874FF" w14:textId="3F1B29B0" w:rsidR="00FB782F" w:rsidRPr="00B90CD6" w:rsidRDefault="2FAE9E68" w:rsidP="7AA29E02">
      <w:pPr>
        <w:spacing w:line="276" w:lineRule="auto"/>
        <w:rPr>
          <w:rFonts w:ascii="Arial" w:hAnsi="Arial" w:cs="Arial"/>
        </w:rPr>
      </w:pPr>
      <w:r w:rsidRPr="7AA29E02">
        <w:rPr>
          <w:rFonts w:ascii="Arial" w:hAnsi="Arial" w:cs="Arial"/>
        </w:rPr>
        <w:t xml:space="preserve">In the end, there were still a couple of problems left on the table to solve that could improve the VFD. First, </w:t>
      </w:r>
      <w:r w:rsidR="341149E3" w:rsidRPr="7AA29E02">
        <w:rPr>
          <w:rFonts w:ascii="Arial" w:hAnsi="Arial" w:cs="Arial"/>
        </w:rPr>
        <w:t xml:space="preserve">the problem with the motor not turning when the PWMs are modified within a timer interrupt would </w:t>
      </w:r>
      <w:r w:rsidR="2E28AE0A" w:rsidRPr="7AA29E02">
        <w:rPr>
          <w:rFonts w:ascii="Arial" w:hAnsi="Arial" w:cs="Arial"/>
        </w:rPr>
        <w:t xml:space="preserve">need to be fixed to use print statements without messing up the PWM frequencies. Then, the problem with the microcontroller’s communication with the UART console would need to be fixed to print </w:t>
      </w:r>
      <w:r w:rsidR="2E28AE0A" w:rsidRPr="3D8F476D">
        <w:rPr>
          <w:rFonts w:ascii="Arial" w:hAnsi="Arial" w:cs="Arial"/>
        </w:rPr>
        <w:t xml:space="preserve">any </w:t>
      </w:r>
      <w:r w:rsidR="5F318F67" w:rsidRPr="3D8F476D">
        <w:rPr>
          <w:rFonts w:ascii="Arial" w:hAnsi="Arial" w:cs="Arial"/>
        </w:rPr>
        <w:t xml:space="preserve">feedback signals. Lastly, there could be additional control added to the button that changes the direction of the motor. </w:t>
      </w:r>
      <w:r w:rsidR="5F318F67" w:rsidRPr="378368D2">
        <w:rPr>
          <w:rFonts w:ascii="Arial" w:hAnsi="Arial" w:cs="Arial"/>
        </w:rPr>
        <w:t xml:space="preserve">This would be done by swapping two of the PWM’s phases upon a </w:t>
      </w:r>
      <w:r w:rsidR="462F4BAD" w:rsidRPr="378368D2">
        <w:rPr>
          <w:rFonts w:ascii="Arial" w:hAnsi="Arial" w:cs="Arial"/>
        </w:rPr>
        <w:t>certain duration press of the button or pressing the button a certain number of times in-sequence.</w:t>
      </w:r>
    </w:p>
    <w:p w14:paraId="57F90F99" w14:textId="789B7F99" w:rsidR="378368D2" w:rsidRDefault="378368D2" w:rsidP="378368D2">
      <w:pPr>
        <w:spacing w:line="276" w:lineRule="auto"/>
        <w:rPr>
          <w:rFonts w:ascii="Arial" w:hAnsi="Arial" w:cs="Arial"/>
        </w:rPr>
      </w:pPr>
    </w:p>
    <w:p w14:paraId="49127F2E" w14:textId="58A14A3A" w:rsidR="00FB782F" w:rsidRPr="00B90CD6" w:rsidRDefault="27391384" w:rsidP="7AA29E02">
      <w:pPr>
        <w:spacing w:line="276" w:lineRule="auto"/>
        <w:rPr>
          <w:rFonts w:ascii="Arial" w:eastAsia="Arial" w:hAnsi="Arial" w:cs="Arial"/>
        </w:rPr>
      </w:pPr>
      <w:r w:rsidRPr="01A96F3F">
        <w:rPr>
          <w:rFonts w:ascii="Arial" w:eastAsia="Arial" w:hAnsi="Arial" w:cs="Arial"/>
        </w:rPr>
        <w:t>Overall, the firmware subsystem is validated, integrated, and – with the use of several solutions to issues that were found and documented throughout each presentation</w:t>
      </w:r>
      <w:r w:rsidR="57D1871A" w:rsidRPr="01A96F3F">
        <w:rPr>
          <w:rFonts w:ascii="Arial" w:eastAsia="Arial" w:hAnsi="Arial" w:cs="Arial"/>
        </w:rPr>
        <w:t xml:space="preserve"> throughout the </w:t>
      </w:r>
      <w:r w:rsidR="266AAE81" w:rsidRPr="01A96F3F">
        <w:rPr>
          <w:rFonts w:ascii="Arial" w:eastAsia="Arial" w:hAnsi="Arial" w:cs="Arial"/>
        </w:rPr>
        <w:t>semester</w:t>
      </w:r>
      <w:r w:rsidR="57D1871A" w:rsidRPr="01A96F3F">
        <w:rPr>
          <w:rFonts w:ascii="Arial" w:eastAsia="Arial" w:hAnsi="Arial" w:cs="Arial"/>
        </w:rPr>
        <w:t xml:space="preserve">, </w:t>
      </w:r>
      <w:r w:rsidRPr="01A96F3F">
        <w:rPr>
          <w:rFonts w:ascii="Arial" w:eastAsia="Arial" w:hAnsi="Arial" w:cs="Arial"/>
        </w:rPr>
        <w:t>provides a strong foundation for the future improvement of the</w:t>
      </w:r>
      <w:r w:rsidR="08C95630" w:rsidRPr="01A96F3F">
        <w:rPr>
          <w:rFonts w:ascii="Arial" w:eastAsia="Arial" w:hAnsi="Arial" w:cs="Arial"/>
        </w:rPr>
        <w:t xml:space="preserve"> programming of the</w:t>
      </w:r>
      <w:r w:rsidRPr="01A96F3F">
        <w:rPr>
          <w:rFonts w:ascii="Arial" w:eastAsia="Arial" w:hAnsi="Arial" w:cs="Arial"/>
        </w:rPr>
        <w:t xml:space="preserve"> VFD system.</w:t>
      </w:r>
      <w:r w:rsidR="78AB55BE" w:rsidRPr="01A96F3F">
        <w:rPr>
          <w:rFonts w:ascii="Arial" w:eastAsia="Arial" w:hAnsi="Arial" w:cs="Arial"/>
        </w:rPr>
        <w:t xml:space="preserve"> </w:t>
      </w:r>
    </w:p>
    <w:sectPr w:rsidR="00FB782F" w:rsidRPr="00B90CD6" w:rsidSect="000D4E26">
      <w:headerReference w:type="first" r:id="rId49"/>
      <w:footerReference w:type="first" r:id="rId50"/>
      <w:endnotePr>
        <w:numFmt w:val="decimal"/>
      </w:endnotePr>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FCA8D" w14:textId="77777777" w:rsidR="00B145CC" w:rsidRPr="008E43FF" w:rsidRDefault="00B145CC" w:rsidP="008E43FF">
      <w:pPr>
        <w:pStyle w:val="Footer"/>
      </w:pPr>
    </w:p>
  </w:endnote>
  <w:endnote w:type="continuationSeparator" w:id="0">
    <w:p w14:paraId="35050F2D" w14:textId="77777777" w:rsidR="00B145CC" w:rsidRDefault="00B145CC" w:rsidP="00151371">
      <w:r>
        <w:continuationSeparator/>
      </w:r>
    </w:p>
  </w:endnote>
  <w:endnote w:type="continuationNotice" w:id="1">
    <w:p w14:paraId="66F0AC11" w14:textId="77777777" w:rsidR="00B145CC" w:rsidRDefault="00B14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Myriad Pro Light">
    <w:altName w:val="Arial"/>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pitch w:val="fixed"/>
    <w:sig w:usb0="00000001" w:usb1="09060000" w:usb2="00000010" w:usb3="00000000" w:csb0="00080000" w:csb1="00000000"/>
  </w:font>
  <w:font w:name="Aptos Narrow">
    <w:charset w:val="00"/>
    <w:family w:val="swiss"/>
    <w:pitch w:val="variable"/>
    <w:sig w:usb0="20000287" w:usb1="00000003"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ptos">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5E017" w14:textId="77777777" w:rsidR="00EE1D22" w:rsidRDefault="00FD4FF8" w:rsidP="00FA617B">
    <w:pPr>
      <w:pStyle w:val="Footer"/>
    </w:pPr>
    <w:r>
      <w:tab/>
    </w:r>
  </w:p>
  <w:p w14:paraId="0406EB33" w14:textId="77777777" w:rsidR="00FD4FF8" w:rsidRDefault="00FD4FF8" w:rsidP="00FA617B">
    <w:pPr>
      <w:pStyle w:val="Footer"/>
    </w:pPr>
    <w:r>
      <w:tab/>
    </w:r>
  </w:p>
  <w:p w14:paraId="0724A186" w14:textId="7C8B3897" w:rsidR="00FD4FF8" w:rsidRDefault="00FD4FF8" w:rsidP="00FA617B">
    <w:pPr>
      <w:pStyle w:val="Footer"/>
    </w:pPr>
    <w:ins w:id="1" w:author="Regan, Ryan" w:date="2024-12-05T20:22:00Z" w16du:dateUtc="2024-12-06T02:22:00Z">
      <w:r>
        <w:tab/>
      </w:r>
    </w:ins>
  </w:p>
  <w:p w14:paraId="2355521F" w14:textId="77777777" w:rsidR="00FD4FF8" w:rsidRDefault="00FD4FF8" w:rsidP="0035377E">
    <w:pPr>
      <w:pStyle w:val="Footer"/>
      <w:tabs>
        <w:tab w:val="clear" w:pos="4680"/>
        <w:tab w:val="clear" w:pos="9360"/>
        <w:tab w:val="left" w:pos="7008"/>
      </w:tabs>
      <w:jc w:val="left"/>
    </w:pPr>
  </w:p>
  <w:p w14:paraId="1B3C2AD5" w14:textId="77777777" w:rsidR="00FD4FF8" w:rsidRDefault="00FD4FF8" w:rsidP="0035377E">
    <w:pPr>
      <w:pStyle w:val="Footer"/>
      <w:tabs>
        <w:tab w:val="clear" w:pos="4680"/>
        <w:tab w:val="clear" w:pos="9360"/>
        <w:tab w:val="left" w:pos="7008"/>
      </w:tabs>
      <w:jc w:val="lef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90876" w14:textId="77777777" w:rsidR="00FD4FF8" w:rsidRDefault="00FD4FF8" w:rsidP="00CE5A76">
    <w:pPr>
      <w:pStyle w:val="Footer"/>
      <w:jc w:val="center"/>
    </w:pPr>
  </w:p>
  <w:p w14:paraId="3B766744" w14:textId="77777777" w:rsidR="00FD4FF8" w:rsidRDefault="00FD4F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80CFB" w14:textId="6BBEDC0D" w:rsidR="00FD4FF8" w:rsidRPr="00730B1B" w:rsidRDefault="00FD4FF8" w:rsidP="00375F12">
    <w:pPr>
      <w:pStyle w:val="Footer"/>
      <w:rPr>
        <w:rFonts w:ascii="Arial" w:hAnsi="Arial" w:cs="Arial"/>
      </w:rPr>
    </w:pPr>
    <w:r>
      <w:tab/>
    </w:r>
    <w:r>
      <w:tab/>
    </w:r>
    <w:r w:rsidRPr="00730B1B">
      <w:rPr>
        <w:rFonts w:ascii="Arial" w:hAnsi="Arial" w:cs="Arial"/>
      </w:rPr>
      <w:fldChar w:fldCharType="begin"/>
    </w:r>
    <w:r w:rsidRPr="00730B1B">
      <w:rPr>
        <w:rFonts w:ascii="Arial" w:hAnsi="Arial" w:cs="Arial"/>
      </w:rPr>
      <w:instrText xml:space="preserve"> PAGE </w:instrText>
    </w:r>
    <w:r w:rsidRPr="00730B1B">
      <w:rPr>
        <w:rFonts w:ascii="Arial" w:hAnsi="Arial" w:cs="Arial"/>
      </w:rPr>
      <w:fldChar w:fldCharType="separate"/>
    </w:r>
    <w:r w:rsidR="00A518B3">
      <w:rPr>
        <w:rFonts w:ascii="Arial" w:hAnsi="Arial" w:cs="Arial"/>
        <w:noProof/>
      </w:rPr>
      <w:t>9</w:t>
    </w:r>
    <w:r w:rsidRPr="00730B1B">
      <w:rPr>
        <w:rFonts w:ascii="Arial" w:hAnsi="Arial" w:cs="Arial"/>
        <w:noProof/>
      </w:rPr>
      <w:fldChar w:fldCharType="end"/>
    </w:r>
  </w:p>
  <w:p w14:paraId="3476B0A2" w14:textId="77777777" w:rsidR="00FD4FF8" w:rsidRDefault="00FD4FF8" w:rsidP="00CE5A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FC380" w14:textId="5A557996" w:rsidR="00FD4FF8" w:rsidRPr="00922E37" w:rsidRDefault="00FD4FF8" w:rsidP="00375F12">
    <w:pPr>
      <w:pStyle w:val="Footer"/>
      <w:jc w:val="center"/>
    </w:pPr>
    <w:r>
      <w:tab/>
    </w:r>
    <w:r>
      <w:tab/>
    </w:r>
    <w:r>
      <w:fldChar w:fldCharType="begin"/>
    </w:r>
    <w:r>
      <w:instrText xml:space="preserve"> PAGE </w:instrText>
    </w:r>
    <w:r>
      <w:fldChar w:fldCharType="separate"/>
    </w:r>
    <w:r w:rsidR="00A518B3">
      <w:rPr>
        <w:noProof/>
      </w:rPr>
      <w:t>1</w:t>
    </w:r>
    <w:r>
      <w:rPr>
        <w:noProof/>
      </w:rPr>
      <w:fldChar w:fldCharType="end"/>
    </w:r>
  </w:p>
  <w:p w14:paraId="12CBFCF0" w14:textId="77777777" w:rsidR="00FD4FF8" w:rsidRPr="00737FF6" w:rsidRDefault="00FD4FF8" w:rsidP="00CE5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73AE2" w14:textId="77777777" w:rsidR="00B145CC" w:rsidRDefault="00B145CC" w:rsidP="00151371">
      <w:r>
        <w:separator/>
      </w:r>
    </w:p>
  </w:footnote>
  <w:footnote w:type="continuationSeparator" w:id="0">
    <w:p w14:paraId="3F12C179" w14:textId="77777777" w:rsidR="00B145CC" w:rsidRDefault="00B145CC" w:rsidP="00151371">
      <w:r>
        <w:continuationSeparator/>
      </w:r>
    </w:p>
  </w:footnote>
  <w:footnote w:type="continuationNotice" w:id="1">
    <w:p w14:paraId="6883E2B5" w14:textId="77777777" w:rsidR="00B145CC" w:rsidRDefault="00B145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5AD07" w14:textId="77777777" w:rsidR="00FD4FF8" w:rsidRDefault="00FD4FF8" w:rsidP="00227CC6">
    <w:pPr>
      <w:pStyle w:val="Header"/>
      <w:jc w:val="right"/>
    </w:pPr>
    <w:r w:rsidRPr="00E929A1">
      <w:t>Calibrated LWIR Raw Video Data Collection - Gold Standard – Test 1</w:t>
    </w:r>
    <w:r>
      <w:tab/>
      <w:t>Revision  -</w:t>
    </w:r>
  </w:p>
  <w:p w14:paraId="099BE872" w14:textId="77777777" w:rsidR="00FD4FF8" w:rsidRDefault="00FD4F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65E2817" w14:paraId="4400507D" w14:textId="77777777" w:rsidTr="565E2817">
      <w:trPr>
        <w:trHeight w:val="300"/>
      </w:trPr>
      <w:tc>
        <w:tcPr>
          <w:tcW w:w="3120" w:type="dxa"/>
        </w:tcPr>
        <w:p w14:paraId="2E0EEBD3" w14:textId="5E49F568" w:rsidR="565E2817" w:rsidRDefault="565E2817" w:rsidP="565E2817">
          <w:pPr>
            <w:ind w:left="-115"/>
            <w:jc w:val="left"/>
          </w:pPr>
        </w:p>
      </w:tc>
      <w:tc>
        <w:tcPr>
          <w:tcW w:w="3120" w:type="dxa"/>
        </w:tcPr>
        <w:p w14:paraId="4BC36FBD" w14:textId="6967C8D3" w:rsidR="565E2817" w:rsidRDefault="565E2817" w:rsidP="565E2817">
          <w:pPr>
            <w:jc w:val="center"/>
          </w:pPr>
        </w:p>
      </w:tc>
      <w:tc>
        <w:tcPr>
          <w:tcW w:w="3120" w:type="dxa"/>
        </w:tcPr>
        <w:p w14:paraId="6EF8569F" w14:textId="30592A2D" w:rsidR="565E2817" w:rsidRDefault="565E2817" w:rsidP="565E2817">
          <w:pPr>
            <w:ind w:right="-115"/>
            <w:jc w:val="right"/>
          </w:pPr>
        </w:p>
      </w:tc>
    </w:tr>
  </w:tbl>
  <w:p w14:paraId="5A24DB4A" w14:textId="15D90A02" w:rsidR="00C50826" w:rsidRDefault="00C508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22873" w14:textId="7FEE7F52" w:rsidR="00FD4FF8" w:rsidRPr="00730B1B" w:rsidRDefault="5A8B130F" w:rsidP="17A51FB7">
    <w:pPr>
      <w:pStyle w:val="Header"/>
      <w:rPr>
        <w:rFonts w:ascii="Arial" w:hAnsi="Arial" w:cs="Arial"/>
      </w:rPr>
    </w:pPr>
    <w:r w:rsidRPr="5A8B130F">
      <w:rPr>
        <w:rFonts w:ascii="Arial" w:hAnsi="Arial" w:cs="Arial"/>
      </w:rPr>
      <w:t xml:space="preserve">Subsystem Report </w:t>
    </w:r>
    <w:r w:rsidR="00162D40">
      <w:tab/>
    </w:r>
    <w:r w:rsidR="00162D40">
      <w:tab/>
    </w:r>
    <w:r w:rsidRPr="5A8B130F">
      <w:rPr>
        <w:rFonts w:ascii="Arial" w:hAnsi="Arial" w:cs="Arial"/>
      </w:rPr>
      <w:t>Revision - 1</w:t>
    </w:r>
  </w:p>
  <w:p w14:paraId="702D5F9E" w14:textId="3D1E0429" w:rsidR="17A51FB7" w:rsidRDefault="5A8B130F" w:rsidP="17A51FB7">
    <w:pPr>
      <w:pStyle w:val="Header"/>
      <w:spacing w:line="259" w:lineRule="auto"/>
    </w:pPr>
    <w:r w:rsidRPr="5A8B130F">
      <w:rPr>
        <w:rFonts w:ascii="Arial" w:hAnsi="Arial" w:cs="Arial"/>
      </w:rPr>
      <w:t>VFD Motor Controller</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65E2817" w14:paraId="4BD63AE8" w14:textId="77777777" w:rsidTr="565E2817">
      <w:trPr>
        <w:trHeight w:val="300"/>
      </w:trPr>
      <w:tc>
        <w:tcPr>
          <w:tcW w:w="3120" w:type="dxa"/>
        </w:tcPr>
        <w:p w14:paraId="43CE904C" w14:textId="6FC425CF" w:rsidR="565E2817" w:rsidRDefault="565E2817" w:rsidP="565E2817">
          <w:pPr>
            <w:ind w:left="-115"/>
            <w:jc w:val="left"/>
          </w:pPr>
        </w:p>
      </w:tc>
      <w:tc>
        <w:tcPr>
          <w:tcW w:w="3120" w:type="dxa"/>
        </w:tcPr>
        <w:p w14:paraId="5410E4A8" w14:textId="1F29E84A" w:rsidR="565E2817" w:rsidRDefault="565E2817" w:rsidP="565E2817">
          <w:pPr>
            <w:jc w:val="center"/>
          </w:pPr>
        </w:p>
      </w:tc>
      <w:tc>
        <w:tcPr>
          <w:tcW w:w="3120" w:type="dxa"/>
        </w:tcPr>
        <w:p w14:paraId="6ED634C5" w14:textId="611D1E28" w:rsidR="565E2817" w:rsidRDefault="565E2817" w:rsidP="565E2817">
          <w:pPr>
            <w:ind w:right="-115"/>
            <w:jc w:val="right"/>
          </w:pPr>
        </w:p>
      </w:tc>
    </w:tr>
  </w:tbl>
  <w:p w14:paraId="0ACAFF2E" w14:textId="769B3102" w:rsidR="00C50826" w:rsidRDefault="00C5082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4FC8B" w14:textId="0E873F57" w:rsidR="00FD4FF8" w:rsidRPr="00730B1B" w:rsidRDefault="001729A3" w:rsidP="00FA617B">
    <w:pPr>
      <w:pStyle w:val="Header"/>
      <w:tabs>
        <w:tab w:val="clear" w:pos="4680"/>
      </w:tabs>
      <w:rPr>
        <w:rFonts w:ascii="Arial" w:hAnsi="Arial" w:cs="Arial"/>
      </w:rPr>
    </w:pPr>
    <w:r>
      <w:rPr>
        <w:rFonts w:ascii="Arial" w:hAnsi="Arial" w:cs="Arial"/>
      </w:rPr>
      <w:t>Subsystem Report</w:t>
    </w:r>
    <w:r w:rsidR="00FD4FF8">
      <w:tab/>
    </w:r>
    <w:r w:rsidR="17A51FB7" w:rsidRPr="17A51FB7">
      <w:rPr>
        <w:rFonts w:ascii="Arial" w:hAnsi="Arial" w:cs="Arial"/>
      </w:rPr>
      <w:t xml:space="preserve"> Revision</w:t>
    </w:r>
    <w:r w:rsidR="002E4D70">
      <w:rPr>
        <w:rFonts w:ascii="Arial" w:hAnsi="Arial" w:cs="Arial"/>
      </w:rPr>
      <w:t xml:space="preserve"> </w:t>
    </w:r>
    <w:r w:rsidR="0078489A">
      <w:rPr>
        <w:rFonts w:ascii="Arial" w:hAnsi="Arial" w:cs="Arial"/>
      </w:rPr>
      <w:t>-</w:t>
    </w:r>
    <w:r w:rsidR="002E4D70">
      <w:rPr>
        <w:rFonts w:ascii="Arial" w:hAnsi="Arial" w:cs="Arial"/>
      </w:rPr>
      <w:t xml:space="preserve"> </w:t>
    </w:r>
    <w:r w:rsidR="17A51FB7" w:rsidRPr="17A51FB7">
      <w:rPr>
        <w:rFonts w:ascii="Arial" w:hAnsi="Arial" w:cs="Arial"/>
      </w:rPr>
      <w:t>0</w:t>
    </w:r>
  </w:p>
  <w:p w14:paraId="7D7A3DA5" w14:textId="450FA78D" w:rsidR="00FD4FF8" w:rsidRDefault="00C50826" w:rsidP="00FA617B">
    <w:pPr>
      <w:pStyle w:val="Header"/>
    </w:pPr>
    <w:r>
      <w:rPr>
        <w:rFonts w:ascii="Arial" w:hAnsi="Arial" w:cs="Arial"/>
      </w:rPr>
      <w:t xml:space="preserve">VFD Motor </w:t>
    </w:r>
    <w:r w:rsidR="5EB44108" w:rsidRPr="5EB44108">
      <w:rPr>
        <w:rFonts w:ascii="Arial" w:hAnsi="Arial" w:cs="Arial"/>
      </w:rPr>
      <w:t>Controller</w:t>
    </w:r>
    <w:r w:rsidR="00FD4FF8">
      <w:tab/>
    </w:r>
  </w:p>
</w:hdr>
</file>

<file path=word/intelligence2.xml><?xml version="1.0" encoding="utf-8"?>
<int2:intelligence xmlns:int2="http://schemas.microsoft.com/office/intelligence/2020/intelligence" xmlns:oel="http://schemas.microsoft.com/office/2019/extlst">
  <int2:observations>
    <int2:textHash int2:hashCode="4/g7n1r61/n6xG" int2:id="A51asXch">
      <int2:state int2:value="Rejected" int2:type="AugLoop_Text_Critique"/>
    </int2:textHash>
    <int2:textHash int2:hashCode="M+8g43SCJuPCe6" int2:id="MaiHM9jl">
      <int2:state int2:value="Rejected" int2:type="AugLoop_Text_Critique"/>
    </int2:textHash>
    <int2:textHash int2:hashCode="bY019c9qRKYc20" int2:id="QikuWcEX">
      <int2:state int2:value="Rejected" int2:type="AugLoop_Text_Critique"/>
    </int2:textHash>
    <int2:textHash int2:hashCode="Y+stX4eTqq4NgB" int2:id="ZWPzmRgQ">
      <int2:state int2:value="Rejected" int2:type="AugLoop_Text_Critique"/>
    </int2:textHash>
    <int2:textHash int2:hashCode="owTS/90aC4Cn8Y" int2:id="d5w7hqet">
      <int2:state int2:value="Rejected" int2:type="AugLoop_Text_Critique"/>
    </int2:textHash>
    <int2:textHash int2:hashCode="BhcMLN0VbwQiL3" int2:id="o9D4utyS">
      <int2:state int2:value="Rejected" int2:type="AugLoop_Text_Critique"/>
    </int2:textHash>
    <int2:textHash int2:hashCode="3dkjB8i3FTQQeW" int2:id="yJtjrNp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C70035"/>
    <w:multiLevelType w:val="multilevel"/>
    <w:tmpl w:val="26D64A2A"/>
    <w:lvl w:ilvl="0">
      <w:start w:val="1"/>
      <w:numFmt w:val="decimal"/>
      <w:pStyle w:val="Heading1"/>
      <w:lvlText w:val="%1."/>
      <w:lvlJc w:val="left"/>
      <w:pPr>
        <w:tabs>
          <w:tab w:val="num" w:pos="882"/>
        </w:tabs>
        <w:ind w:left="882" w:hanging="432"/>
      </w:pPr>
      <w:rPr>
        <w:rFonts w:cs="Times New Roman"/>
        <w:b/>
      </w:rPr>
    </w:lvl>
    <w:lvl w:ilvl="1">
      <w:start w:val="1"/>
      <w:numFmt w:val="decimal"/>
      <w:pStyle w:val="Heading2"/>
      <w:lvlText w:val="%1.%2."/>
      <w:lvlJc w:val="left"/>
      <w:pPr>
        <w:tabs>
          <w:tab w:val="num" w:pos="2736"/>
        </w:tabs>
        <w:ind w:left="273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 w15:restartNumberingAfterBreak="0">
    <w:nsid w:val="5A3D1ACC"/>
    <w:multiLevelType w:val="hybridMultilevel"/>
    <w:tmpl w:val="58C63654"/>
    <w:styleLink w:val="LTBULLET1"/>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6320A02C"/>
    <w:multiLevelType w:val="hybridMultilevel"/>
    <w:tmpl w:val="C6BA7706"/>
    <w:lvl w:ilvl="0" w:tplc="838C21CE">
      <w:start w:val="1"/>
      <w:numFmt w:val="decimal"/>
      <w:lvlText w:val="%1."/>
      <w:lvlJc w:val="left"/>
      <w:pPr>
        <w:ind w:left="720" w:hanging="360"/>
      </w:pPr>
    </w:lvl>
    <w:lvl w:ilvl="1" w:tplc="667E9078">
      <w:start w:val="1"/>
      <w:numFmt w:val="lowerLetter"/>
      <w:lvlText w:val="%2."/>
      <w:lvlJc w:val="left"/>
      <w:pPr>
        <w:ind w:left="1440" w:hanging="360"/>
      </w:pPr>
    </w:lvl>
    <w:lvl w:ilvl="2" w:tplc="F61C572E">
      <w:start w:val="1"/>
      <w:numFmt w:val="lowerRoman"/>
      <w:lvlText w:val="%3."/>
      <w:lvlJc w:val="right"/>
      <w:pPr>
        <w:ind w:left="2160" w:hanging="180"/>
      </w:pPr>
    </w:lvl>
    <w:lvl w:ilvl="3" w:tplc="F2F09234">
      <w:start w:val="1"/>
      <w:numFmt w:val="decimal"/>
      <w:lvlText w:val="%4."/>
      <w:lvlJc w:val="left"/>
      <w:pPr>
        <w:ind w:left="2880" w:hanging="360"/>
      </w:pPr>
    </w:lvl>
    <w:lvl w:ilvl="4" w:tplc="3DA8D9F2">
      <w:start w:val="1"/>
      <w:numFmt w:val="lowerLetter"/>
      <w:lvlText w:val="%5."/>
      <w:lvlJc w:val="left"/>
      <w:pPr>
        <w:ind w:left="3600" w:hanging="360"/>
      </w:pPr>
    </w:lvl>
    <w:lvl w:ilvl="5" w:tplc="B16AE130">
      <w:start w:val="1"/>
      <w:numFmt w:val="lowerRoman"/>
      <w:lvlText w:val="%6."/>
      <w:lvlJc w:val="right"/>
      <w:pPr>
        <w:ind w:left="4320" w:hanging="180"/>
      </w:pPr>
    </w:lvl>
    <w:lvl w:ilvl="6" w:tplc="7E76D4DC">
      <w:start w:val="1"/>
      <w:numFmt w:val="decimal"/>
      <w:lvlText w:val="%7."/>
      <w:lvlJc w:val="left"/>
      <w:pPr>
        <w:ind w:left="5040" w:hanging="360"/>
      </w:pPr>
    </w:lvl>
    <w:lvl w:ilvl="7" w:tplc="726AC5EA">
      <w:start w:val="1"/>
      <w:numFmt w:val="lowerLetter"/>
      <w:lvlText w:val="%8."/>
      <w:lvlJc w:val="left"/>
      <w:pPr>
        <w:ind w:left="5760" w:hanging="360"/>
      </w:pPr>
    </w:lvl>
    <w:lvl w:ilvl="8" w:tplc="5094A9CE">
      <w:start w:val="1"/>
      <w:numFmt w:val="lowerRoman"/>
      <w:lvlText w:val="%9."/>
      <w:lvlJc w:val="right"/>
      <w:pPr>
        <w:ind w:left="6480" w:hanging="180"/>
      </w:pPr>
    </w:lvl>
  </w:abstractNum>
  <w:num w:numId="1" w16cid:durableId="6450882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97204889">
    <w:abstractNumId w:val="0"/>
  </w:num>
  <w:num w:numId="3" w16cid:durableId="525172381">
    <w:abstractNumId w:val="1"/>
  </w:num>
  <w:num w:numId="4" w16cid:durableId="995957615">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isplayHorizontalDrawingGridEvery w:val="2"/>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xMbKwMDYwNDA2sTRV0lEKTi0uzszPAykwqgUAYZSYwywAAAA="/>
    <w:docVar w:name="_AMO_ReportControlsVisible" w:val="Empty"/>
    <w:docVar w:name="_AMO_UniqueIdentifier" w:val="1de1c38e-8382-44fd-8057-5653de2074ca"/>
  </w:docVars>
  <w:rsids>
    <w:rsidRoot w:val="00151371"/>
    <w:rsid w:val="00000381"/>
    <w:rsid w:val="000003B9"/>
    <w:rsid w:val="00000C22"/>
    <w:rsid w:val="00000E70"/>
    <w:rsid w:val="00001E5A"/>
    <w:rsid w:val="00001FBD"/>
    <w:rsid w:val="000024D3"/>
    <w:rsid w:val="00002B60"/>
    <w:rsid w:val="00002BDB"/>
    <w:rsid w:val="00003123"/>
    <w:rsid w:val="00003693"/>
    <w:rsid w:val="00003762"/>
    <w:rsid w:val="0000452D"/>
    <w:rsid w:val="00004DAE"/>
    <w:rsid w:val="00004F94"/>
    <w:rsid w:val="0000560E"/>
    <w:rsid w:val="0000680B"/>
    <w:rsid w:val="00007C0C"/>
    <w:rsid w:val="00007D69"/>
    <w:rsid w:val="00007E2E"/>
    <w:rsid w:val="000113AA"/>
    <w:rsid w:val="00011A6B"/>
    <w:rsid w:val="00011C4F"/>
    <w:rsid w:val="00011DA9"/>
    <w:rsid w:val="00012DF4"/>
    <w:rsid w:val="000136F9"/>
    <w:rsid w:val="000139AB"/>
    <w:rsid w:val="00013B2B"/>
    <w:rsid w:val="00013EE1"/>
    <w:rsid w:val="0001457D"/>
    <w:rsid w:val="000160FE"/>
    <w:rsid w:val="00016129"/>
    <w:rsid w:val="000169DD"/>
    <w:rsid w:val="00016AA7"/>
    <w:rsid w:val="00016AFC"/>
    <w:rsid w:val="000170AD"/>
    <w:rsid w:val="0001768B"/>
    <w:rsid w:val="0001782F"/>
    <w:rsid w:val="00017907"/>
    <w:rsid w:val="00017E5F"/>
    <w:rsid w:val="00017F5F"/>
    <w:rsid w:val="00017FD8"/>
    <w:rsid w:val="00020B23"/>
    <w:rsid w:val="0002122D"/>
    <w:rsid w:val="00022339"/>
    <w:rsid w:val="0002379F"/>
    <w:rsid w:val="00023BB3"/>
    <w:rsid w:val="00024138"/>
    <w:rsid w:val="00024216"/>
    <w:rsid w:val="00024510"/>
    <w:rsid w:val="00024751"/>
    <w:rsid w:val="00024AE4"/>
    <w:rsid w:val="00024E82"/>
    <w:rsid w:val="00024E86"/>
    <w:rsid w:val="00025440"/>
    <w:rsid w:val="0002631D"/>
    <w:rsid w:val="00026390"/>
    <w:rsid w:val="00026795"/>
    <w:rsid w:val="00027982"/>
    <w:rsid w:val="00027B52"/>
    <w:rsid w:val="00027D8F"/>
    <w:rsid w:val="00027EFF"/>
    <w:rsid w:val="000305A1"/>
    <w:rsid w:val="00030764"/>
    <w:rsid w:val="00030998"/>
    <w:rsid w:val="0003178C"/>
    <w:rsid w:val="00032963"/>
    <w:rsid w:val="000332C6"/>
    <w:rsid w:val="00033519"/>
    <w:rsid w:val="0003390D"/>
    <w:rsid w:val="00033A99"/>
    <w:rsid w:val="00034A43"/>
    <w:rsid w:val="00035A59"/>
    <w:rsid w:val="00035D7C"/>
    <w:rsid w:val="0003612D"/>
    <w:rsid w:val="0003682F"/>
    <w:rsid w:val="00037209"/>
    <w:rsid w:val="000373BD"/>
    <w:rsid w:val="000375DB"/>
    <w:rsid w:val="000404EE"/>
    <w:rsid w:val="00041389"/>
    <w:rsid w:val="000416A8"/>
    <w:rsid w:val="00041911"/>
    <w:rsid w:val="00042F87"/>
    <w:rsid w:val="00043D9F"/>
    <w:rsid w:val="0004405E"/>
    <w:rsid w:val="0004455B"/>
    <w:rsid w:val="00044C45"/>
    <w:rsid w:val="00044D87"/>
    <w:rsid w:val="00044D91"/>
    <w:rsid w:val="00044EFC"/>
    <w:rsid w:val="00045216"/>
    <w:rsid w:val="00045EAE"/>
    <w:rsid w:val="00046F94"/>
    <w:rsid w:val="000475A3"/>
    <w:rsid w:val="00047E80"/>
    <w:rsid w:val="0005064C"/>
    <w:rsid w:val="00050651"/>
    <w:rsid w:val="000510A0"/>
    <w:rsid w:val="000510FB"/>
    <w:rsid w:val="0005119F"/>
    <w:rsid w:val="00051BB1"/>
    <w:rsid w:val="000535B8"/>
    <w:rsid w:val="000537A8"/>
    <w:rsid w:val="00053AAE"/>
    <w:rsid w:val="00053C4A"/>
    <w:rsid w:val="000540C8"/>
    <w:rsid w:val="00054330"/>
    <w:rsid w:val="00054888"/>
    <w:rsid w:val="00054A03"/>
    <w:rsid w:val="00054C05"/>
    <w:rsid w:val="00054E67"/>
    <w:rsid w:val="0005549A"/>
    <w:rsid w:val="000564DD"/>
    <w:rsid w:val="00056880"/>
    <w:rsid w:val="0005694E"/>
    <w:rsid w:val="00056C28"/>
    <w:rsid w:val="00056FB7"/>
    <w:rsid w:val="0005756F"/>
    <w:rsid w:val="00057CD3"/>
    <w:rsid w:val="00060539"/>
    <w:rsid w:val="00060DFD"/>
    <w:rsid w:val="00061079"/>
    <w:rsid w:val="00061662"/>
    <w:rsid w:val="00061894"/>
    <w:rsid w:val="000623D2"/>
    <w:rsid w:val="00062B42"/>
    <w:rsid w:val="000638BF"/>
    <w:rsid w:val="00064756"/>
    <w:rsid w:val="0006477D"/>
    <w:rsid w:val="00066B51"/>
    <w:rsid w:val="00066CEC"/>
    <w:rsid w:val="000670B0"/>
    <w:rsid w:val="00067287"/>
    <w:rsid w:val="00070404"/>
    <w:rsid w:val="00070747"/>
    <w:rsid w:val="00070BED"/>
    <w:rsid w:val="00070F48"/>
    <w:rsid w:val="00071414"/>
    <w:rsid w:val="00071CA4"/>
    <w:rsid w:val="00072028"/>
    <w:rsid w:val="00072554"/>
    <w:rsid w:val="000726FC"/>
    <w:rsid w:val="00072AB7"/>
    <w:rsid w:val="0007343E"/>
    <w:rsid w:val="000734F9"/>
    <w:rsid w:val="00073682"/>
    <w:rsid w:val="00073890"/>
    <w:rsid w:val="00073A9A"/>
    <w:rsid w:val="0007439D"/>
    <w:rsid w:val="00074D16"/>
    <w:rsid w:val="0007511A"/>
    <w:rsid w:val="00075282"/>
    <w:rsid w:val="00075AB0"/>
    <w:rsid w:val="00075E4C"/>
    <w:rsid w:val="00075FCD"/>
    <w:rsid w:val="000768B2"/>
    <w:rsid w:val="00076D31"/>
    <w:rsid w:val="00077DD1"/>
    <w:rsid w:val="00077F01"/>
    <w:rsid w:val="00080425"/>
    <w:rsid w:val="00080FF9"/>
    <w:rsid w:val="000810A6"/>
    <w:rsid w:val="000814C7"/>
    <w:rsid w:val="00081866"/>
    <w:rsid w:val="000818D9"/>
    <w:rsid w:val="00081A7F"/>
    <w:rsid w:val="00081C42"/>
    <w:rsid w:val="00081C8C"/>
    <w:rsid w:val="00082B6C"/>
    <w:rsid w:val="00083EBF"/>
    <w:rsid w:val="000841C5"/>
    <w:rsid w:val="000845B4"/>
    <w:rsid w:val="000857C3"/>
    <w:rsid w:val="000860DA"/>
    <w:rsid w:val="00087303"/>
    <w:rsid w:val="00087C17"/>
    <w:rsid w:val="00087F5E"/>
    <w:rsid w:val="0009018C"/>
    <w:rsid w:val="00090D70"/>
    <w:rsid w:val="000917FE"/>
    <w:rsid w:val="00091A3B"/>
    <w:rsid w:val="00092AA6"/>
    <w:rsid w:val="0009324F"/>
    <w:rsid w:val="00093627"/>
    <w:rsid w:val="00093D60"/>
    <w:rsid w:val="00093F77"/>
    <w:rsid w:val="00094362"/>
    <w:rsid w:val="00094DAE"/>
    <w:rsid w:val="00094EA7"/>
    <w:rsid w:val="00095C80"/>
    <w:rsid w:val="00095DC9"/>
    <w:rsid w:val="00095E8E"/>
    <w:rsid w:val="00096A3D"/>
    <w:rsid w:val="00096B0D"/>
    <w:rsid w:val="00096D2A"/>
    <w:rsid w:val="00097977"/>
    <w:rsid w:val="000A0A9D"/>
    <w:rsid w:val="000A0BB3"/>
    <w:rsid w:val="000A15D6"/>
    <w:rsid w:val="000A20DF"/>
    <w:rsid w:val="000A3EB2"/>
    <w:rsid w:val="000A5CEB"/>
    <w:rsid w:val="000A6167"/>
    <w:rsid w:val="000A621C"/>
    <w:rsid w:val="000A66F5"/>
    <w:rsid w:val="000A6C54"/>
    <w:rsid w:val="000A726A"/>
    <w:rsid w:val="000A77BC"/>
    <w:rsid w:val="000A7AA0"/>
    <w:rsid w:val="000B0C8C"/>
    <w:rsid w:val="000B0D3A"/>
    <w:rsid w:val="000B0E88"/>
    <w:rsid w:val="000B112A"/>
    <w:rsid w:val="000B1131"/>
    <w:rsid w:val="000B28F4"/>
    <w:rsid w:val="000B2D57"/>
    <w:rsid w:val="000B31E1"/>
    <w:rsid w:val="000B33C8"/>
    <w:rsid w:val="000B34BD"/>
    <w:rsid w:val="000B5600"/>
    <w:rsid w:val="000B5864"/>
    <w:rsid w:val="000B6032"/>
    <w:rsid w:val="000B61FF"/>
    <w:rsid w:val="000B65AB"/>
    <w:rsid w:val="000B65EF"/>
    <w:rsid w:val="000B690F"/>
    <w:rsid w:val="000B75A2"/>
    <w:rsid w:val="000B797B"/>
    <w:rsid w:val="000C00DF"/>
    <w:rsid w:val="000C03F8"/>
    <w:rsid w:val="000C059C"/>
    <w:rsid w:val="000C0ACF"/>
    <w:rsid w:val="000C0B7F"/>
    <w:rsid w:val="000C1D18"/>
    <w:rsid w:val="000C28B2"/>
    <w:rsid w:val="000C2C51"/>
    <w:rsid w:val="000C2E44"/>
    <w:rsid w:val="000C385B"/>
    <w:rsid w:val="000C3B67"/>
    <w:rsid w:val="000C3D69"/>
    <w:rsid w:val="000C462B"/>
    <w:rsid w:val="000C495A"/>
    <w:rsid w:val="000C51CD"/>
    <w:rsid w:val="000C51F6"/>
    <w:rsid w:val="000C5D5A"/>
    <w:rsid w:val="000C5FA0"/>
    <w:rsid w:val="000C7CA5"/>
    <w:rsid w:val="000C7EC6"/>
    <w:rsid w:val="000D01C2"/>
    <w:rsid w:val="000D0A0E"/>
    <w:rsid w:val="000D1905"/>
    <w:rsid w:val="000D1C8D"/>
    <w:rsid w:val="000D1DB1"/>
    <w:rsid w:val="000D2414"/>
    <w:rsid w:val="000D2BB9"/>
    <w:rsid w:val="000D3428"/>
    <w:rsid w:val="000D3E7E"/>
    <w:rsid w:val="000D48AF"/>
    <w:rsid w:val="000D4E26"/>
    <w:rsid w:val="000D5517"/>
    <w:rsid w:val="000D5D2B"/>
    <w:rsid w:val="000D6935"/>
    <w:rsid w:val="000D6D4D"/>
    <w:rsid w:val="000D7A26"/>
    <w:rsid w:val="000D7AB4"/>
    <w:rsid w:val="000E0B63"/>
    <w:rsid w:val="000E1A3B"/>
    <w:rsid w:val="000E2ADE"/>
    <w:rsid w:val="000E36DF"/>
    <w:rsid w:val="000E416E"/>
    <w:rsid w:val="000E4331"/>
    <w:rsid w:val="000E48AB"/>
    <w:rsid w:val="000E5397"/>
    <w:rsid w:val="000E5DD1"/>
    <w:rsid w:val="000E62D7"/>
    <w:rsid w:val="000E6425"/>
    <w:rsid w:val="000E64F4"/>
    <w:rsid w:val="000E6B1B"/>
    <w:rsid w:val="000E7FC0"/>
    <w:rsid w:val="000F0220"/>
    <w:rsid w:val="000F0918"/>
    <w:rsid w:val="000F0FCA"/>
    <w:rsid w:val="000F18EE"/>
    <w:rsid w:val="000F1DD2"/>
    <w:rsid w:val="000F1F59"/>
    <w:rsid w:val="000F29C9"/>
    <w:rsid w:val="000F3476"/>
    <w:rsid w:val="000F3554"/>
    <w:rsid w:val="000F37E2"/>
    <w:rsid w:val="000F3BB8"/>
    <w:rsid w:val="000F3D3A"/>
    <w:rsid w:val="000F5126"/>
    <w:rsid w:val="000F5149"/>
    <w:rsid w:val="000F54C7"/>
    <w:rsid w:val="000F593D"/>
    <w:rsid w:val="000F5ADB"/>
    <w:rsid w:val="000F5E5D"/>
    <w:rsid w:val="000F60BC"/>
    <w:rsid w:val="000F76D3"/>
    <w:rsid w:val="00100669"/>
    <w:rsid w:val="001006BC"/>
    <w:rsid w:val="001007A1"/>
    <w:rsid w:val="001007EF"/>
    <w:rsid w:val="001009D9"/>
    <w:rsid w:val="00100B35"/>
    <w:rsid w:val="00100B3D"/>
    <w:rsid w:val="00100BF3"/>
    <w:rsid w:val="00101085"/>
    <w:rsid w:val="001016DB"/>
    <w:rsid w:val="00101CA1"/>
    <w:rsid w:val="0010301A"/>
    <w:rsid w:val="0010360A"/>
    <w:rsid w:val="0010436D"/>
    <w:rsid w:val="0010481E"/>
    <w:rsid w:val="00104A45"/>
    <w:rsid w:val="00104F5E"/>
    <w:rsid w:val="0010512A"/>
    <w:rsid w:val="00105176"/>
    <w:rsid w:val="00105553"/>
    <w:rsid w:val="00106AB5"/>
    <w:rsid w:val="00107370"/>
    <w:rsid w:val="00107D9B"/>
    <w:rsid w:val="00107DEE"/>
    <w:rsid w:val="00107F55"/>
    <w:rsid w:val="001101C8"/>
    <w:rsid w:val="00110241"/>
    <w:rsid w:val="0011042A"/>
    <w:rsid w:val="0011062E"/>
    <w:rsid w:val="00110A69"/>
    <w:rsid w:val="00111194"/>
    <w:rsid w:val="00111295"/>
    <w:rsid w:val="0011140B"/>
    <w:rsid w:val="0011188F"/>
    <w:rsid w:val="00111896"/>
    <w:rsid w:val="00111BE9"/>
    <w:rsid w:val="00112FFE"/>
    <w:rsid w:val="00113753"/>
    <w:rsid w:val="0011378B"/>
    <w:rsid w:val="0011449C"/>
    <w:rsid w:val="0011466C"/>
    <w:rsid w:val="00114E9E"/>
    <w:rsid w:val="001160FA"/>
    <w:rsid w:val="001169EE"/>
    <w:rsid w:val="00116F51"/>
    <w:rsid w:val="00117247"/>
    <w:rsid w:val="00117582"/>
    <w:rsid w:val="00117824"/>
    <w:rsid w:val="00117940"/>
    <w:rsid w:val="00117A95"/>
    <w:rsid w:val="00117C08"/>
    <w:rsid w:val="001202E0"/>
    <w:rsid w:val="001211B6"/>
    <w:rsid w:val="00121ADE"/>
    <w:rsid w:val="0012213B"/>
    <w:rsid w:val="001224A5"/>
    <w:rsid w:val="00122A1A"/>
    <w:rsid w:val="00122A9B"/>
    <w:rsid w:val="001243A6"/>
    <w:rsid w:val="00125093"/>
    <w:rsid w:val="001252E3"/>
    <w:rsid w:val="00125351"/>
    <w:rsid w:val="00125659"/>
    <w:rsid w:val="00125E66"/>
    <w:rsid w:val="00126606"/>
    <w:rsid w:val="00126E0A"/>
    <w:rsid w:val="0012731C"/>
    <w:rsid w:val="001303E6"/>
    <w:rsid w:val="00130C56"/>
    <w:rsid w:val="00131807"/>
    <w:rsid w:val="00131968"/>
    <w:rsid w:val="00131C0A"/>
    <w:rsid w:val="001320F6"/>
    <w:rsid w:val="0013229B"/>
    <w:rsid w:val="00132D0C"/>
    <w:rsid w:val="00133023"/>
    <w:rsid w:val="001334A3"/>
    <w:rsid w:val="00135E3E"/>
    <w:rsid w:val="001368E1"/>
    <w:rsid w:val="0013690E"/>
    <w:rsid w:val="00136AAD"/>
    <w:rsid w:val="00136DAF"/>
    <w:rsid w:val="00137372"/>
    <w:rsid w:val="00137B26"/>
    <w:rsid w:val="00140117"/>
    <w:rsid w:val="00140599"/>
    <w:rsid w:val="00140A92"/>
    <w:rsid w:val="0014115D"/>
    <w:rsid w:val="001417F6"/>
    <w:rsid w:val="00141C89"/>
    <w:rsid w:val="00141DF7"/>
    <w:rsid w:val="001423D9"/>
    <w:rsid w:val="00143657"/>
    <w:rsid w:val="0014375A"/>
    <w:rsid w:val="00143FD8"/>
    <w:rsid w:val="00144CDD"/>
    <w:rsid w:val="00145320"/>
    <w:rsid w:val="001453C2"/>
    <w:rsid w:val="0014581F"/>
    <w:rsid w:val="00145D5B"/>
    <w:rsid w:val="0014616D"/>
    <w:rsid w:val="001479EC"/>
    <w:rsid w:val="00147A59"/>
    <w:rsid w:val="0015133C"/>
    <w:rsid w:val="00151371"/>
    <w:rsid w:val="00151513"/>
    <w:rsid w:val="0015216B"/>
    <w:rsid w:val="001522F8"/>
    <w:rsid w:val="00152FBC"/>
    <w:rsid w:val="00153651"/>
    <w:rsid w:val="00153BF1"/>
    <w:rsid w:val="00154203"/>
    <w:rsid w:val="00154D06"/>
    <w:rsid w:val="00155142"/>
    <w:rsid w:val="00155C2F"/>
    <w:rsid w:val="00155C88"/>
    <w:rsid w:val="00156411"/>
    <w:rsid w:val="001565C4"/>
    <w:rsid w:val="001568FC"/>
    <w:rsid w:val="00156AE6"/>
    <w:rsid w:val="00157252"/>
    <w:rsid w:val="001573A6"/>
    <w:rsid w:val="00157B13"/>
    <w:rsid w:val="00157BBA"/>
    <w:rsid w:val="00160657"/>
    <w:rsid w:val="0016137D"/>
    <w:rsid w:val="0016182C"/>
    <w:rsid w:val="001621D1"/>
    <w:rsid w:val="00162399"/>
    <w:rsid w:val="00162496"/>
    <w:rsid w:val="00162656"/>
    <w:rsid w:val="00162AA3"/>
    <w:rsid w:val="00162D40"/>
    <w:rsid w:val="001648A8"/>
    <w:rsid w:val="00164CAD"/>
    <w:rsid w:val="00165A7C"/>
    <w:rsid w:val="00165B89"/>
    <w:rsid w:val="00165BE9"/>
    <w:rsid w:val="001662A9"/>
    <w:rsid w:val="0016633A"/>
    <w:rsid w:val="0016649C"/>
    <w:rsid w:val="00166554"/>
    <w:rsid w:val="001672CE"/>
    <w:rsid w:val="00170CC5"/>
    <w:rsid w:val="00170DEB"/>
    <w:rsid w:val="001718B6"/>
    <w:rsid w:val="00171ABE"/>
    <w:rsid w:val="00171D05"/>
    <w:rsid w:val="001729A3"/>
    <w:rsid w:val="00172CDE"/>
    <w:rsid w:val="00172DA0"/>
    <w:rsid w:val="001732CE"/>
    <w:rsid w:val="001733F2"/>
    <w:rsid w:val="001746F8"/>
    <w:rsid w:val="001747B7"/>
    <w:rsid w:val="00174D15"/>
    <w:rsid w:val="001751C6"/>
    <w:rsid w:val="00176CDB"/>
    <w:rsid w:val="00176E62"/>
    <w:rsid w:val="00177CBD"/>
    <w:rsid w:val="00177E1E"/>
    <w:rsid w:val="001808FF"/>
    <w:rsid w:val="00181119"/>
    <w:rsid w:val="001814BB"/>
    <w:rsid w:val="00181B93"/>
    <w:rsid w:val="001824E1"/>
    <w:rsid w:val="00182F52"/>
    <w:rsid w:val="00183153"/>
    <w:rsid w:val="00183E0D"/>
    <w:rsid w:val="001852B9"/>
    <w:rsid w:val="00185889"/>
    <w:rsid w:val="001859E6"/>
    <w:rsid w:val="00187989"/>
    <w:rsid w:val="00187ABD"/>
    <w:rsid w:val="00187CFC"/>
    <w:rsid w:val="0019045E"/>
    <w:rsid w:val="001904F0"/>
    <w:rsid w:val="00190788"/>
    <w:rsid w:val="00190ACF"/>
    <w:rsid w:val="00190C21"/>
    <w:rsid w:val="00190D36"/>
    <w:rsid w:val="00190ED0"/>
    <w:rsid w:val="00193962"/>
    <w:rsid w:val="0019410B"/>
    <w:rsid w:val="001944C1"/>
    <w:rsid w:val="00195458"/>
    <w:rsid w:val="001955C4"/>
    <w:rsid w:val="00195759"/>
    <w:rsid w:val="00195A11"/>
    <w:rsid w:val="00195CC9"/>
    <w:rsid w:val="0019666B"/>
    <w:rsid w:val="00196722"/>
    <w:rsid w:val="00197874"/>
    <w:rsid w:val="001A07F1"/>
    <w:rsid w:val="001A12F5"/>
    <w:rsid w:val="001A1646"/>
    <w:rsid w:val="001A1970"/>
    <w:rsid w:val="001A1EB2"/>
    <w:rsid w:val="001A2EC5"/>
    <w:rsid w:val="001A31FD"/>
    <w:rsid w:val="001A3631"/>
    <w:rsid w:val="001A3774"/>
    <w:rsid w:val="001A3BC0"/>
    <w:rsid w:val="001A3E73"/>
    <w:rsid w:val="001A3F85"/>
    <w:rsid w:val="001A463A"/>
    <w:rsid w:val="001A4831"/>
    <w:rsid w:val="001A48F7"/>
    <w:rsid w:val="001A497F"/>
    <w:rsid w:val="001A49DB"/>
    <w:rsid w:val="001A4BB6"/>
    <w:rsid w:val="001A51D8"/>
    <w:rsid w:val="001A55D8"/>
    <w:rsid w:val="001A5623"/>
    <w:rsid w:val="001A6459"/>
    <w:rsid w:val="001A688D"/>
    <w:rsid w:val="001A68AC"/>
    <w:rsid w:val="001A6927"/>
    <w:rsid w:val="001A6EF7"/>
    <w:rsid w:val="001A7669"/>
    <w:rsid w:val="001A7691"/>
    <w:rsid w:val="001A7DFA"/>
    <w:rsid w:val="001B030D"/>
    <w:rsid w:val="001B08C7"/>
    <w:rsid w:val="001B1372"/>
    <w:rsid w:val="001B1A7F"/>
    <w:rsid w:val="001B200E"/>
    <w:rsid w:val="001B23D3"/>
    <w:rsid w:val="001B3EFF"/>
    <w:rsid w:val="001B47A4"/>
    <w:rsid w:val="001B47AE"/>
    <w:rsid w:val="001B4880"/>
    <w:rsid w:val="001B501B"/>
    <w:rsid w:val="001B52AB"/>
    <w:rsid w:val="001B5B97"/>
    <w:rsid w:val="001B5E01"/>
    <w:rsid w:val="001B6721"/>
    <w:rsid w:val="001B6829"/>
    <w:rsid w:val="001B6E70"/>
    <w:rsid w:val="001B7019"/>
    <w:rsid w:val="001C0FAE"/>
    <w:rsid w:val="001C1250"/>
    <w:rsid w:val="001C141E"/>
    <w:rsid w:val="001C22E5"/>
    <w:rsid w:val="001C290F"/>
    <w:rsid w:val="001C2B80"/>
    <w:rsid w:val="001C417D"/>
    <w:rsid w:val="001C42FB"/>
    <w:rsid w:val="001C45D2"/>
    <w:rsid w:val="001C4739"/>
    <w:rsid w:val="001C490A"/>
    <w:rsid w:val="001C7099"/>
    <w:rsid w:val="001C7C67"/>
    <w:rsid w:val="001D1087"/>
    <w:rsid w:val="001D13D2"/>
    <w:rsid w:val="001D1DE2"/>
    <w:rsid w:val="001D2905"/>
    <w:rsid w:val="001D2A26"/>
    <w:rsid w:val="001D2A88"/>
    <w:rsid w:val="001D2B4A"/>
    <w:rsid w:val="001D2B78"/>
    <w:rsid w:val="001D2C48"/>
    <w:rsid w:val="001D3829"/>
    <w:rsid w:val="001D3AF9"/>
    <w:rsid w:val="001D3BC7"/>
    <w:rsid w:val="001D42DE"/>
    <w:rsid w:val="001D4ED8"/>
    <w:rsid w:val="001D5025"/>
    <w:rsid w:val="001D51BF"/>
    <w:rsid w:val="001D5A66"/>
    <w:rsid w:val="001D5F95"/>
    <w:rsid w:val="001D6213"/>
    <w:rsid w:val="001D66BA"/>
    <w:rsid w:val="001D7014"/>
    <w:rsid w:val="001D7514"/>
    <w:rsid w:val="001D77ED"/>
    <w:rsid w:val="001D7AEF"/>
    <w:rsid w:val="001E0312"/>
    <w:rsid w:val="001E034B"/>
    <w:rsid w:val="001E0B87"/>
    <w:rsid w:val="001E0D41"/>
    <w:rsid w:val="001E183C"/>
    <w:rsid w:val="001E1FCE"/>
    <w:rsid w:val="001E23B6"/>
    <w:rsid w:val="001E24D8"/>
    <w:rsid w:val="001E3068"/>
    <w:rsid w:val="001E3214"/>
    <w:rsid w:val="001E35C1"/>
    <w:rsid w:val="001E42BA"/>
    <w:rsid w:val="001E46E7"/>
    <w:rsid w:val="001E4AC9"/>
    <w:rsid w:val="001E52A1"/>
    <w:rsid w:val="001E5692"/>
    <w:rsid w:val="001E57BB"/>
    <w:rsid w:val="001E6C02"/>
    <w:rsid w:val="001E7521"/>
    <w:rsid w:val="001E7A14"/>
    <w:rsid w:val="001F0248"/>
    <w:rsid w:val="001F139D"/>
    <w:rsid w:val="001F19E1"/>
    <w:rsid w:val="001F1CED"/>
    <w:rsid w:val="001F1FFF"/>
    <w:rsid w:val="001F2242"/>
    <w:rsid w:val="001F2B0F"/>
    <w:rsid w:val="001F427B"/>
    <w:rsid w:val="001F441F"/>
    <w:rsid w:val="001F447F"/>
    <w:rsid w:val="001F4AA3"/>
    <w:rsid w:val="001F5690"/>
    <w:rsid w:val="001F58A0"/>
    <w:rsid w:val="001F62F7"/>
    <w:rsid w:val="001F64BD"/>
    <w:rsid w:val="001F6623"/>
    <w:rsid w:val="001F66AD"/>
    <w:rsid w:val="001F6AA3"/>
    <w:rsid w:val="001F6DD7"/>
    <w:rsid w:val="001F71A3"/>
    <w:rsid w:val="001F7EF5"/>
    <w:rsid w:val="002000C3"/>
    <w:rsid w:val="002006FC"/>
    <w:rsid w:val="00201301"/>
    <w:rsid w:val="00201763"/>
    <w:rsid w:val="002027CF"/>
    <w:rsid w:val="00202E33"/>
    <w:rsid w:val="002041C2"/>
    <w:rsid w:val="002053AE"/>
    <w:rsid w:val="002055E7"/>
    <w:rsid w:val="00206037"/>
    <w:rsid w:val="00206538"/>
    <w:rsid w:val="002073AC"/>
    <w:rsid w:val="002105D2"/>
    <w:rsid w:val="00211566"/>
    <w:rsid w:val="00211B34"/>
    <w:rsid w:val="00212430"/>
    <w:rsid w:val="002134DA"/>
    <w:rsid w:val="002141C5"/>
    <w:rsid w:val="00214AF0"/>
    <w:rsid w:val="00215173"/>
    <w:rsid w:val="0021549C"/>
    <w:rsid w:val="00216E52"/>
    <w:rsid w:val="0021733B"/>
    <w:rsid w:val="00217438"/>
    <w:rsid w:val="00217561"/>
    <w:rsid w:val="002179E4"/>
    <w:rsid w:val="00220D02"/>
    <w:rsid w:val="002215F1"/>
    <w:rsid w:val="00221A4B"/>
    <w:rsid w:val="00221CF7"/>
    <w:rsid w:val="0022212B"/>
    <w:rsid w:val="002227E2"/>
    <w:rsid w:val="00222D82"/>
    <w:rsid w:val="00222F52"/>
    <w:rsid w:val="00222F6E"/>
    <w:rsid w:val="0022370F"/>
    <w:rsid w:val="00224425"/>
    <w:rsid w:val="00224CA2"/>
    <w:rsid w:val="0022577C"/>
    <w:rsid w:val="00225C34"/>
    <w:rsid w:val="00225D30"/>
    <w:rsid w:val="002260DE"/>
    <w:rsid w:val="00226161"/>
    <w:rsid w:val="0022693A"/>
    <w:rsid w:val="0022714F"/>
    <w:rsid w:val="00227220"/>
    <w:rsid w:val="002272BA"/>
    <w:rsid w:val="00227CC6"/>
    <w:rsid w:val="0023043A"/>
    <w:rsid w:val="00230651"/>
    <w:rsid w:val="00230DF8"/>
    <w:rsid w:val="00230E48"/>
    <w:rsid w:val="00230F89"/>
    <w:rsid w:val="00232101"/>
    <w:rsid w:val="00232137"/>
    <w:rsid w:val="00232191"/>
    <w:rsid w:val="0023220C"/>
    <w:rsid w:val="00232B88"/>
    <w:rsid w:val="00232CD8"/>
    <w:rsid w:val="002346B7"/>
    <w:rsid w:val="00234D7E"/>
    <w:rsid w:val="00235941"/>
    <w:rsid w:val="00235C34"/>
    <w:rsid w:val="00235EC8"/>
    <w:rsid w:val="002364A7"/>
    <w:rsid w:val="00240051"/>
    <w:rsid w:val="002402C1"/>
    <w:rsid w:val="0024113F"/>
    <w:rsid w:val="00241539"/>
    <w:rsid w:val="00241A37"/>
    <w:rsid w:val="00241ED0"/>
    <w:rsid w:val="00242007"/>
    <w:rsid w:val="00242A19"/>
    <w:rsid w:val="00242AAF"/>
    <w:rsid w:val="00242C4E"/>
    <w:rsid w:val="00243E1D"/>
    <w:rsid w:val="0024421C"/>
    <w:rsid w:val="0024444A"/>
    <w:rsid w:val="0024478A"/>
    <w:rsid w:val="00244A94"/>
    <w:rsid w:val="00244D67"/>
    <w:rsid w:val="00245E1E"/>
    <w:rsid w:val="00246943"/>
    <w:rsid w:val="00246C84"/>
    <w:rsid w:val="00247571"/>
    <w:rsid w:val="00247A22"/>
    <w:rsid w:val="00250E1F"/>
    <w:rsid w:val="0025145B"/>
    <w:rsid w:val="002516FC"/>
    <w:rsid w:val="002517F9"/>
    <w:rsid w:val="00251DAC"/>
    <w:rsid w:val="00251F7B"/>
    <w:rsid w:val="00252733"/>
    <w:rsid w:val="002533EF"/>
    <w:rsid w:val="0025344B"/>
    <w:rsid w:val="00253597"/>
    <w:rsid w:val="00253A0B"/>
    <w:rsid w:val="00253EFC"/>
    <w:rsid w:val="002542F6"/>
    <w:rsid w:val="00254369"/>
    <w:rsid w:val="00254C85"/>
    <w:rsid w:val="00255763"/>
    <w:rsid w:val="002575F6"/>
    <w:rsid w:val="00257AAF"/>
    <w:rsid w:val="00257F9B"/>
    <w:rsid w:val="002600D2"/>
    <w:rsid w:val="00260A53"/>
    <w:rsid w:val="00260BF1"/>
    <w:rsid w:val="0026119F"/>
    <w:rsid w:val="002612EE"/>
    <w:rsid w:val="00261326"/>
    <w:rsid w:val="002616EC"/>
    <w:rsid w:val="0026183F"/>
    <w:rsid w:val="00262300"/>
    <w:rsid w:val="002629D4"/>
    <w:rsid w:val="0026337E"/>
    <w:rsid w:val="00263705"/>
    <w:rsid w:val="00263B81"/>
    <w:rsid w:val="0026424A"/>
    <w:rsid w:val="00265654"/>
    <w:rsid w:val="00265B31"/>
    <w:rsid w:val="00265E7C"/>
    <w:rsid w:val="00266D1B"/>
    <w:rsid w:val="002671CA"/>
    <w:rsid w:val="00267213"/>
    <w:rsid w:val="00267588"/>
    <w:rsid w:val="0027013A"/>
    <w:rsid w:val="00270F4E"/>
    <w:rsid w:val="002714D1"/>
    <w:rsid w:val="0027165F"/>
    <w:rsid w:val="00271DFC"/>
    <w:rsid w:val="00272408"/>
    <w:rsid w:val="002732EB"/>
    <w:rsid w:val="00273D2C"/>
    <w:rsid w:val="00274276"/>
    <w:rsid w:val="002743B6"/>
    <w:rsid w:val="00274607"/>
    <w:rsid w:val="002752DE"/>
    <w:rsid w:val="002756FC"/>
    <w:rsid w:val="00275D65"/>
    <w:rsid w:val="00275D6F"/>
    <w:rsid w:val="002760C3"/>
    <w:rsid w:val="00276766"/>
    <w:rsid w:val="00276770"/>
    <w:rsid w:val="00277848"/>
    <w:rsid w:val="00277A0E"/>
    <w:rsid w:val="00277A6D"/>
    <w:rsid w:val="00280072"/>
    <w:rsid w:val="002800D1"/>
    <w:rsid w:val="00280871"/>
    <w:rsid w:val="002809F8"/>
    <w:rsid w:val="00280B79"/>
    <w:rsid w:val="00280DC3"/>
    <w:rsid w:val="0028104F"/>
    <w:rsid w:val="002810F4"/>
    <w:rsid w:val="00281371"/>
    <w:rsid w:val="002833AA"/>
    <w:rsid w:val="00283998"/>
    <w:rsid w:val="00283E37"/>
    <w:rsid w:val="00284255"/>
    <w:rsid w:val="00284C43"/>
    <w:rsid w:val="00284F14"/>
    <w:rsid w:val="00285C4A"/>
    <w:rsid w:val="00286329"/>
    <w:rsid w:val="002863CC"/>
    <w:rsid w:val="002866EB"/>
    <w:rsid w:val="00286879"/>
    <w:rsid w:val="00287519"/>
    <w:rsid w:val="00287ADD"/>
    <w:rsid w:val="002906A6"/>
    <w:rsid w:val="00292863"/>
    <w:rsid w:val="00292943"/>
    <w:rsid w:val="002930B9"/>
    <w:rsid w:val="00294583"/>
    <w:rsid w:val="002948EE"/>
    <w:rsid w:val="002953BD"/>
    <w:rsid w:val="0029544B"/>
    <w:rsid w:val="002955A4"/>
    <w:rsid w:val="00295A22"/>
    <w:rsid w:val="002962BC"/>
    <w:rsid w:val="00296435"/>
    <w:rsid w:val="0029766B"/>
    <w:rsid w:val="00297941"/>
    <w:rsid w:val="002979E2"/>
    <w:rsid w:val="00297B99"/>
    <w:rsid w:val="002A0AD7"/>
    <w:rsid w:val="002A0B01"/>
    <w:rsid w:val="002A0F75"/>
    <w:rsid w:val="002A1677"/>
    <w:rsid w:val="002A17F3"/>
    <w:rsid w:val="002A20F6"/>
    <w:rsid w:val="002A2D6D"/>
    <w:rsid w:val="002A3E2A"/>
    <w:rsid w:val="002A3E84"/>
    <w:rsid w:val="002A4291"/>
    <w:rsid w:val="002A43A8"/>
    <w:rsid w:val="002A45C9"/>
    <w:rsid w:val="002A5559"/>
    <w:rsid w:val="002A561D"/>
    <w:rsid w:val="002A59B3"/>
    <w:rsid w:val="002A5E23"/>
    <w:rsid w:val="002A656D"/>
    <w:rsid w:val="002A687E"/>
    <w:rsid w:val="002A7505"/>
    <w:rsid w:val="002B0668"/>
    <w:rsid w:val="002B0B7C"/>
    <w:rsid w:val="002B0DEB"/>
    <w:rsid w:val="002B143C"/>
    <w:rsid w:val="002B148F"/>
    <w:rsid w:val="002B1A6C"/>
    <w:rsid w:val="002B1CC5"/>
    <w:rsid w:val="002B29B6"/>
    <w:rsid w:val="002B2D8C"/>
    <w:rsid w:val="002B40AD"/>
    <w:rsid w:val="002B50B4"/>
    <w:rsid w:val="002B50EE"/>
    <w:rsid w:val="002B51CF"/>
    <w:rsid w:val="002B59E9"/>
    <w:rsid w:val="002B5AFA"/>
    <w:rsid w:val="002B5F41"/>
    <w:rsid w:val="002B61E0"/>
    <w:rsid w:val="002B6795"/>
    <w:rsid w:val="002B6EC0"/>
    <w:rsid w:val="002B707F"/>
    <w:rsid w:val="002B7487"/>
    <w:rsid w:val="002B772B"/>
    <w:rsid w:val="002C0058"/>
    <w:rsid w:val="002C0155"/>
    <w:rsid w:val="002C0617"/>
    <w:rsid w:val="002C0ACF"/>
    <w:rsid w:val="002C196E"/>
    <w:rsid w:val="002C26BC"/>
    <w:rsid w:val="002C2A9F"/>
    <w:rsid w:val="002C2ECE"/>
    <w:rsid w:val="002C3F55"/>
    <w:rsid w:val="002C4359"/>
    <w:rsid w:val="002C45B0"/>
    <w:rsid w:val="002C67AB"/>
    <w:rsid w:val="002C6F0A"/>
    <w:rsid w:val="002C7022"/>
    <w:rsid w:val="002C71D3"/>
    <w:rsid w:val="002C7739"/>
    <w:rsid w:val="002C798E"/>
    <w:rsid w:val="002C79C8"/>
    <w:rsid w:val="002D03C2"/>
    <w:rsid w:val="002D0B5B"/>
    <w:rsid w:val="002D167B"/>
    <w:rsid w:val="002D1B50"/>
    <w:rsid w:val="002D1FD9"/>
    <w:rsid w:val="002D255C"/>
    <w:rsid w:val="002D3442"/>
    <w:rsid w:val="002D3932"/>
    <w:rsid w:val="002D3D90"/>
    <w:rsid w:val="002D3EEB"/>
    <w:rsid w:val="002D4AE3"/>
    <w:rsid w:val="002D510D"/>
    <w:rsid w:val="002D556E"/>
    <w:rsid w:val="002D577A"/>
    <w:rsid w:val="002D6533"/>
    <w:rsid w:val="002D6F35"/>
    <w:rsid w:val="002D7254"/>
    <w:rsid w:val="002E0C65"/>
    <w:rsid w:val="002E15E7"/>
    <w:rsid w:val="002E16C2"/>
    <w:rsid w:val="002E2407"/>
    <w:rsid w:val="002E2889"/>
    <w:rsid w:val="002E37C6"/>
    <w:rsid w:val="002E40B7"/>
    <w:rsid w:val="002E4D70"/>
    <w:rsid w:val="002E4FA5"/>
    <w:rsid w:val="002E7D76"/>
    <w:rsid w:val="002F08BB"/>
    <w:rsid w:val="002F0F88"/>
    <w:rsid w:val="002F2149"/>
    <w:rsid w:val="002F2627"/>
    <w:rsid w:val="002F2CA9"/>
    <w:rsid w:val="002F33DD"/>
    <w:rsid w:val="002F3554"/>
    <w:rsid w:val="002F39E6"/>
    <w:rsid w:val="002F3A67"/>
    <w:rsid w:val="002F4123"/>
    <w:rsid w:val="002F4519"/>
    <w:rsid w:val="002F4FCA"/>
    <w:rsid w:val="002F551C"/>
    <w:rsid w:val="002F5A19"/>
    <w:rsid w:val="002F708A"/>
    <w:rsid w:val="003004DF"/>
    <w:rsid w:val="00301986"/>
    <w:rsid w:val="00302437"/>
    <w:rsid w:val="00302999"/>
    <w:rsid w:val="00302B9C"/>
    <w:rsid w:val="0030445F"/>
    <w:rsid w:val="003045BE"/>
    <w:rsid w:val="003047BC"/>
    <w:rsid w:val="00305260"/>
    <w:rsid w:val="003056DF"/>
    <w:rsid w:val="003065E3"/>
    <w:rsid w:val="00306D07"/>
    <w:rsid w:val="00306EAC"/>
    <w:rsid w:val="0030752D"/>
    <w:rsid w:val="00307CA0"/>
    <w:rsid w:val="003101AA"/>
    <w:rsid w:val="00310FAD"/>
    <w:rsid w:val="0031187D"/>
    <w:rsid w:val="003118DE"/>
    <w:rsid w:val="00311D2D"/>
    <w:rsid w:val="00312344"/>
    <w:rsid w:val="00312996"/>
    <w:rsid w:val="003129B5"/>
    <w:rsid w:val="00312F6D"/>
    <w:rsid w:val="0031381E"/>
    <w:rsid w:val="003139BC"/>
    <w:rsid w:val="00313ECB"/>
    <w:rsid w:val="00314357"/>
    <w:rsid w:val="003144E1"/>
    <w:rsid w:val="00314526"/>
    <w:rsid w:val="00314F14"/>
    <w:rsid w:val="00314FCA"/>
    <w:rsid w:val="00314FD9"/>
    <w:rsid w:val="003153E0"/>
    <w:rsid w:val="003159FB"/>
    <w:rsid w:val="00316424"/>
    <w:rsid w:val="00316729"/>
    <w:rsid w:val="00316A5D"/>
    <w:rsid w:val="00317BAF"/>
    <w:rsid w:val="00317F87"/>
    <w:rsid w:val="00321150"/>
    <w:rsid w:val="003217B3"/>
    <w:rsid w:val="003217F7"/>
    <w:rsid w:val="00322299"/>
    <w:rsid w:val="00322518"/>
    <w:rsid w:val="003225E0"/>
    <w:rsid w:val="003231B8"/>
    <w:rsid w:val="003243A8"/>
    <w:rsid w:val="0032479F"/>
    <w:rsid w:val="00324AC1"/>
    <w:rsid w:val="00325355"/>
    <w:rsid w:val="00325413"/>
    <w:rsid w:val="00326249"/>
    <w:rsid w:val="0032684E"/>
    <w:rsid w:val="00326D8A"/>
    <w:rsid w:val="003272A0"/>
    <w:rsid w:val="003274F4"/>
    <w:rsid w:val="0033000B"/>
    <w:rsid w:val="00330576"/>
    <w:rsid w:val="00331C86"/>
    <w:rsid w:val="00332553"/>
    <w:rsid w:val="0033291D"/>
    <w:rsid w:val="00332956"/>
    <w:rsid w:val="00332BEE"/>
    <w:rsid w:val="00333DDF"/>
    <w:rsid w:val="003340B6"/>
    <w:rsid w:val="003342B5"/>
    <w:rsid w:val="003366FF"/>
    <w:rsid w:val="00336F89"/>
    <w:rsid w:val="00337237"/>
    <w:rsid w:val="00340006"/>
    <w:rsid w:val="003403B2"/>
    <w:rsid w:val="00340589"/>
    <w:rsid w:val="00340CBD"/>
    <w:rsid w:val="00340F1C"/>
    <w:rsid w:val="003415DC"/>
    <w:rsid w:val="00341C3A"/>
    <w:rsid w:val="00342B3F"/>
    <w:rsid w:val="00342E20"/>
    <w:rsid w:val="0034300F"/>
    <w:rsid w:val="00343808"/>
    <w:rsid w:val="00344F7B"/>
    <w:rsid w:val="00344FBD"/>
    <w:rsid w:val="003452BE"/>
    <w:rsid w:val="0034539C"/>
    <w:rsid w:val="00345C01"/>
    <w:rsid w:val="00346352"/>
    <w:rsid w:val="003464CA"/>
    <w:rsid w:val="00346E35"/>
    <w:rsid w:val="0034719E"/>
    <w:rsid w:val="003475AE"/>
    <w:rsid w:val="00347CB3"/>
    <w:rsid w:val="00350501"/>
    <w:rsid w:val="0035123E"/>
    <w:rsid w:val="00351616"/>
    <w:rsid w:val="00351FDD"/>
    <w:rsid w:val="00353697"/>
    <w:rsid w:val="0035377E"/>
    <w:rsid w:val="003545B1"/>
    <w:rsid w:val="003547BD"/>
    <w:rsid w:val="00354924"/>
    <w:rsid w:val="00354C88"/>
    <w:rsid w:val="00354DB4"/>
    <w:rsid w:val="00356081"/>
    <w:rsid w:val="003571FD"/>
    <w:rsid w:val="003606BD"/>
    <w:rsid w:val="00360727"/>
    <w:rsid w:val="003609CD"/>
    <w:rsid w:val="00360C4A"/>
    <w:rsid w:val="0036110D"/>
    <w:rsid w:val="00361405"/>
    <w:rsid w:val="00361CC0"/>
    <w:rsid w:val="00361F51"/>
    <w:rsid w:val="0036236C"/>
    <w:rsid w:val="003626FC"/>
    <w:rsid w:val="00362B8A"/>
    <w:rsid w:val="00362DD6"/>
    <w:rsid w:val="003654DB"/>
    <w:rsid w:val="003655FB"/>
    <w:rsid w:val="00365B67"/>
    <w:rsid w:val="00366548"/>
    <w:rsid w:val="003665D9"/>
    <w:rsid w:val="00367133"/>
    <w:rsid w:val="00367ADD"/>
    <w:rsid w:val="00367EFF"/>
    <w:rsid w:val="00370BAB"/>
    <w:rsid w:val="003717FF"/>
    <w:rsid w:val="00371992"/>
    <w:rsid w:val="00372B40"/>
    <w:rsid w:val="0037418A"/>
    <w:rsid w:val="00374623"/>
    <w:rsid w:val="00374EA0"/>
    <w:rsid w:val="00375350"/>
    <w:rsid w:val="00375F12"/>
    <w:rsid w:val="003776B1"/>
    <w:rsid w:val="003778D2"/>
    <w:rsid w:val="00377B44"/>
    <w:rsid w:val="00377C36"/>
    <w:rsid w:val="00380943"/>
    <w:rsid w:val="00380CE7"/>
    <w:rsid w:val="00381EED"/>
    <w:rsid w:val="00382357"/>
    <w:rsid w:val="0038255E"/>
    <w:rsid w:val="00382C83"/>
    <w:rsid w:val="00383514"/>
    <w:rsid w:val="00383B7D"/>
    <w:rsid w:val="00383E25"/>
    <w:rsid w:val="00385104"/>
    <w:rsid w:val="00385BED"/>
    <w:rsid w:val="00386277"/>
    <w:rsid w:val="003869EA"/>
    <w:rsid w:val="00386BF5"/>
    <w:rsid w:val="00386F87"/>
    <w:rsid w:val="003874A8"/>
    <w:rsid w:val="003874B0"/>
    <w:rsid w:val="0038790C"/>
    <w:rsid w:val="00390CCE"/>
    <w:rsid w:val="00391583"/>
    <w:rsid w:val="003924C3"/>
    <w:rsid w:val="00392898"/>
    <w:rsid w:val="00393321"/>
    <w:rsid w:val="00393905"/>
    <w:rsid w:val="00393A5C"/>
    <w:rsid w:val="00393A7F"/>
    <w:rsid w:val="00393B79"/>
    <w:rsid w:val="00393EA2"/>
    <w:rsid w:val="0039489E"/>
    <w:rsid w:val="00394C66"/>
    <w:rsid w:val="00394CEC"/>
    <w:rsid w:val="00395036"/>
    <w:rsid w:val="00395804"/>
    <w:rsid w:val="00395E17"/>
    <w:rsid w:val="00396010"/>
    <w:rsid w:val="00397181"/>
    <w:rsid w:val="00397BAF"/>
    <w:rsid w:val="003A0CCA"/>
    <w:rsid w:val="003A160F"/>
    <w:rsid w:val="003A1646"/>
    <w:rsid w:val="003A1656"/>
    <w:rsid w:val="003A16DB"/>
    <w:rsid w:val="003A173C"/>
    <w:rsid w:val="003A1901"/>
    <w:rsid w:val="003A1C61"/>
    <w:rsid w:val="003A2DB0"/>
    <w:rsid w:val="003A35FE"/>
    <w:rsid w:val="003A457A"/>
    <w:rsid w:val="003A54F9"/>
    <w:rsid w:val="003A5CB0"/>
    <w:rsid w:val="003A5DCF"/>
    <w:rsid w:val="003A68B1"/>
    <w:rsid w:val="003A6A2C"/>
    <w:rsid w:val="003A6D10"/>
    <w:rsid w:val="003A70F3"/>
    <w:rsid w:val="003A72F1"/>
    <w:rsid w:val="003A7FDD"/>
    <w:rsid w:val="003B0838"/>
    <w:rsid w:val="003B2DD2"/>
    <w:rsid w:val="003B2EFC"/>
    <w:rsid w:val="003B3774"/>
    <w:rsid w:val="003B4D93"/>
    <w:rsid w:val="003B5F83"/>
    <w:rsid w:val="003B6461"/>
    <w:rsid w:val="003B69CD"/>
    <w:rsid w:val="003B6AEB"/>
    <w:rsid w:val="003B6B5D"/>
    <w:rsid w:val="003B6C48"/>
    <w:rsid w:val="003C0592"/>
    <w:rsid w:val="003C080B"/>
    <w:rsid w:val="003C0D34"/>
    <w:rsid w:val="003C0D62"/>
    <w:rsid w:val="003C1389"/>
    <w:rsid w:val="003C1AF9"/>
    <w:rsid w:val="003C26EE"/>
    <w:rsid w:val="003C2761"/>
    <w:rsid w:val="003C28AF"/>
    <w:rsid w:val="003C3C20"/>
    <w:rsid w:val="003C3EEE"/>
    <w:rsid w:val="003C4025"/>
    <w:rsid w:val="003C5030"/>
    <w:rsid w:val="003C56FB"/>
    <w:rsid w:val="003C6778"/>
    <w:rsid w:val="003C6A02"/>
    <w:rsid w:val="003C7AE6"/>
    <w:rsid w:val="003D029B"/>
    <w:rsid w:val="003D09EF"/>
    <w:rsid w:val="003D0E2D"/>
    <w:rsid w:val="003D1141"/>
    <w:rsid w:val="003D1EBD"/>
    <w:rsid w:val="003D28BF"/>
    <w:rsid w:val="003D2B6E"/>
    <w:rsid w:val="003D3B9E"/>
    <w:rsid w:val="003D3E8A"/>
    <w:rsid w:val="003D3F25"/>
    <w:rsid w:val="003D432D"/>
    <w:rsid w:val="003D4CD0"/>
    <w:rsid w:val="003D4D59"/>
    <w:rsid w:val="003D5301"/>
    <w:rsid w:val="003D5D14"/>
    <w:rsid w:val="003D6949"/>
    <w:rsid w:val="003D6CE3"/>
    <w:rsid w:val="003D6DCF"/>
    <w:rsid w:val="003D710F"/>
    <w:rsid w:val="003D7519"/>
    <w:rsid w:val="003D7573"/>
    <w:rsid w:val="003E0A0A"/>
    <w:rsid w:val="003E0A8A"/>
    <w:rsid w:val="003E0E2F"/>
    <w:rsid w:val="003E22B7"/>
    <w:rsid w:val="003E24B5"/>
    <w:rsid w:val="003E276C"/>
    <w:rsid w:val="003E3184"/>
    <w:rsid w:val="003E53EC"/>
    <w:rsid w:val="003E7716"/>
    <w:rsid w:val="003F07E3"/>
    <w:rsid w:val="003F2A83"/>
    <w:rsid w:val="003F4A51"/>
    <w:rsid w:val="003F5548"/>
    <w:rsid w:val="003F5A03"/>
    <w:rsid w:val="003F5C84"/>
    <w:rsid w:val="003F5F16"/>
    <w:rsid w:val="003F61BA"/>
    <w:rsid w:val="003F6B1B"/>
    <w:rsid w:val="003F6F60"/>
    <w:rsid w:val="003F744E"/>
    <w:rsid w:val="003F7857"/>
    <w:rsid w:val="003F785C"/>
    <w:rsid w:val="003F790A"/>
    <w:rsid w:val="00400A35"/>
    <w:rsid w:val="00400BA7"/>
    <w:rsid w:val="00401279"/>
    <w:rsid w:val="00402066"/>
    <w:rsid w:val="004035AA"/>
    <w:rsid w:val="0040377A"/>
    <w:rsid w:val="00403B37"/>
    <w:rsid w:val="00404501"/>
    <w:rsid w:val="004048FD"/>
    <w:rsid w:val="00405663"/>
    <w:rsid w:val="004057C1"/>
    <w:rsid w:val="00405C49"/>
    <w:rsid w:val="00405C80"/>
    <w:rsid w:val="00405F2C"/>
    <w:rsid w:val="004068CD"/>
    <w:rsid w:val="00406B91"/>
    <w:rsid w:val="00406CAD"/>
    <w:rsid w:val="00407C6E"/>
    <w:rsid w:val="00410C8F"/>
    <w:rsid w:val="00410E00"/>
    <w:rsid w:val="00412BCD"/>
    <w:rsid w:val="00412DB2"/>
    <w:rsid w:val="00413920"/>
    <w:rsid w:val="00414222"/>
    <w:rsid w:val="00414AA3"/>
    <w:rsid w:val="0041525D"/>
    <w:rsid w:val="00415D51"/>
    <w:rsid w:val="004160A6"/>
    <w:rsid w:val="0041630B"/>
    <w:rsid w:val="004212C9"/>
    <w:rsid w:val="00421ED0"/>
    <w:rsid w:val="00421FF8"/>
    <w:rsid w:val="004220E4"/>
    <w:rsid w:val="00422427"/>
    <w:rsid w:val="00422481"/>
    <w:rsid w:val="004228EB"/>
    <w:rsid w:val="0042292D"/>
    <w:rsid w:val="00422A68"/>
    <w:rsid w:val="00423499"/>
    <w:rsid w:val="00423608"/>
    <w:rsid w:val="0042397B"/>
    <w:rsid w:val="00423E01"/>
    <w:rsid w:val="00425C61"/>
    <w:rsid w:val="00425F82"/>
    <w:rsid w:val="00426353"/>
    <w:rsid w:val="00427679"/>
    <w:rsid w:val="00427A64"/>
    <w:rsid w:val="00430F1E"/>
    <w:rsid w:val="004316E5"/>
    <w:rsid w:val="004317BC"/>
    <w:rsid w:val="00433524"/>
    <w:rsid w:val="00433830"/>
    <w:rsid w:val="00433DDC"/>
    <w:rsid w:val="00433F09"/>
    <w:rsid w:val="00433F7C"/>
    <w:rsid w:val="00434B00"/>
    <w:rsid w:val="00435083"/>
    <w:rsid w:val="00435C4F"/>
    <w:rsid w:val="00436AF5"/>
    <w:rsid w:val="00436FDE"/>
    <w:rsid w:val="004409EB"/>
    <w:rsid w:val="00440A64"/>
    <w:rsid w:val="00441571"/>
    <w:rsid w:val="00441D6A"/>
    <w:rsid w:val="00442B1A"/>
    <w:rsid w:val="00442D3B"/>
    <w:rsid w:val="004439C1"/>
    <w:rsid w:val="00443B18"/>
    <w:rsid w:val="00444675"/>
    <w:rsid w:val="00444B42"/>
    <w:rsid w:val="0044520B"/>
    <w:rsid w:val="0044584A"/>
    <w:rsid w:val="00445B63"/>
    <w:rsid w:val="00446185"/>
    <w:rsid w:val="00446760"/>
    <w:rsid w:val="004470CE"/>
    <w:rsid w:val="00447E9C"/>
    <w:rsid w:val="004504CE"/>
    <w:rsid w:val="004519F3"/>
    <w:rsid w:val="0045212F"/>
    <w:rsid w:val="00452527"/>
    <w:rsid w:val="00453180"/>
    <w:rsid w:val="00453B79"/>
    <w:rsid w:val="00453FB8"/>
    <w:rsid w:val="004541F2"/>
    <w:rsid w:val="004544F2"/>
    <w:rsid w:val="00454E22"/>
    <w:rsid w:val="00455FB6"/>
    <w:rsid w:val="004603B6"/>
    <w:rsid w:val="00461FDD"/>
    <w:rsid w:val="00462F08"/>
    <w:rsid w:val="00463186"/>
    <w:rsid w:val="00463370"/>
    <w:rsid w:val="00463C0E"/>
    <w:rsid w:val="0046419A"/>
    <w:rsid w:val="00464A69"/>
    <w:rsid w:val="00464E36"/>
    <w:rsid w:val="0046540C"/>
    <w:rsid w:val="004655E8"/>
    <w:rsid w:val="00465D12"/>
    <w:rsid w:val="00466A5D"/>
    <w:rsid w:val="00467112"/>
    <w:rsid w:val="00467153"/>
    <w:rsid w:val="0046715B"/>
    <w:rsid w:val="00467286"/>
    <w:rsid w:val="004678EC"/>
    <w:rsid w:val="0047017C"/>
    <w:rsid w:val="00470213"/>
    <w:rsid w:val="004703AF"/>
    <w:rsid w:val="004705BD"/>
    <w:rsid w:val="00470A69"/>
    <w:rsid w:val="00471828"/>
    <w:rsid w:val="004719C6"/>
    <w:rsid w:val="00473990"/>
    <w:rsid w:val="00474EB9"/>
    <w:rsid w:val="00475364"/>
    <w:rsid w:val="00475447"/>
    <w:rsid w:val="0047574D"/>
    <w:rsid w:val="004760E3"/>
    <w:rsid w:val="00476D56"/>
    <w:rsid w:val="0048085B"/>
    <w:rsid w:val="00480AB1"/>
    <w:rsid w:val="00481788"/>
    <w:rsid w:val="00481D42"/>
    <w:rsid w:val="00481FC4"/>
    <w:rsid w:val="00482135"/>
    <w:rsid w:val="00482555"/>
    <w:rsid w:val="00482B30"/>
    <w:rsid w:val="00484173"/>
    <w:rsid w:val="00485B02"/>
    <w:rsid w:val="0048618F"/>
    <w:rsid w:val="0048654D"/>
    <w:rsid w:val="0048654E"/>
    <w:rsid w:val="0048677F"/>
    <w:rsid w:val="004871F8"/>
    <w:rsid w:val="00490E37"/>
    <w:rsid w:val="00491589"/>
    <w:rsid w:val="00491636"/>
    <w:rsid w:val="00491883"/>
    <w:rsid w:val="00491C8F"/>
    <w:rsid w:val="00491D84"/>
    <w:rsid w:val="004928AB"/>
    <w:rsid w:val="004931CB"/>
    <w:rsid w:val="00493446"/>
    <w:rsid w:val="004938F3"/>
    <w:rsid w:val="00493A61"/>
    <w:rsid w:val="00493F4D"/>
    <w:rsid w:val="0049431A"/>
    <w:rsid w:val="0049432F"/>
    <w:rsid w:val="004950F7"/>
    <w:rsid w:val="00495430"/>
    <w:rsid w:val="00496F10"/>
    <w:rsid w:val="004974E0"/>
    <w:rsid w:val="00497EED"/>
    <w:rsid w:val="004A0332"/>
    <w:rsid w:val="004A0C08"/>
    <w:rsid w:val="004A0F0B"/>
    <w:rsid w:val="004A1E3C"/>
    <w:rsid w:val="004A2101"/>
    <w:rsid w:val="004A348B"/>
    <w:rsid w:val="004A3CA0"/>
    <w:rsid w:val="004A4E27"/>
    <w:rsid w:val="004A5098"/>
    <w:rsid w:val="004A7FB4"/>
    <w:rsid w:val="004AF37F"/>
    <w:rsid w:val="004B0309"/>
    <w:rsid w:val="004B056F"/>
    <w:rsid w:val="004B0D07"/>
    <w:rsid w:val="004B13A7"/>
    <w:rsid w:val="004B1B1D"/>
    <w:rsid w:val="004B2B99"/>
    <w:rsid w:val="004B2FFE"/>
    <w:rsid w:val="004B3794"/>
    <w:rsid w:val="004B3895"/>
    <w:rsid w:val="004B474D"/>
    <w:rsid w:val="004B5C7B"/>
    <w:rsid w:val="004B6067"/>
    <w:rsid w:val="004B66B4"/>
    <w:rsid w:val="004B67A9"/>
    <w:rsid w:val="004B70B9"/>
    <w:rsid w:val="004B7129"/>
    <w:rsid w:val="004B72F4"/>
    <w:rsid w:val="004B7457"/>
    <w:rsid w:val="004B76B5"/>
    <w:rsid w:val="004B7856"/>
    <w:rsid w:val="004B7D67"/>
    <w:rsid w:val="004C01AD"/>
    <w:rsid w:val="004C1210"/>
    <w:rsid w:val="004C142A"/>
    <w:rsid w:val="004C25B5"/>
    <w:rsid w:val="004C26D9"/>
    <w:rsid w:val="004C29D9"/>
    <w:rsid w:val="004C2C18"/>
    <w:rsid w:val="004C378A"/>
    <w:rsid w:val="004C4379"/>
    <w:rsid w:val="004C46DA"/>
    <w:rsid w:val="004C5A9E"/>
    <w:rsid w:val="004C5AEC"/>
    <w:rsid w:val="004C5D27"/>
    <w:rsid w:val="004C6B0C"/>
    <w:rsid w:val="004C752F"/>
    <w:rsid w:val="004C7EDF"/>
    <w:rsid w:val="004D027B"/>
    <w:rsid w:val="004D0431"/>
    <w:rsid w:val="004D29B0"/>
    <w:rsid w:val="004D2A8B"/>
    <w:rsid w:val="004D359B"/>
    <w:rsid w:val="004D373C"/>
    <w:rsid w:val="004D42F7"/>
    <w:rsid w:val="004D5D8D"/>
    <w:rsid w:val="004D7A80"/>
    <w:rsid w:val="004E0231"/>
    <w:rsid w:val="004E038C"/>
    <w:rsid w:val="004E0550"/>
    <w:rsid w:val="004E0B67"/>
    <w:rsid w:val="004E0DE5"/>
    <w:rsid w:val="004E0DF3"/>
    <w:rsid w:val="004E151F"/>
    <w:rsid w:val="004E16A9"/>
    <w:rsid w:val="004E1838"/>
    <w:rsid w:val="004E1E28"/>
    <w:rsid w:val="004E1FFF"/>
    <w:rsid w:val="004E24BE"/>
    <w:rsid w:val="004E2921"/>
    <w:rsid w:val="004E3E0E"/>
    <w:rsid w:val="004E4363"/>
    <w:rsid w:val="004E44C0"/>
    <w:rsid w:val="004E482F"/>
    <w:rsid w:val="004E4950"/>
    <w:rsid w:val="004E507F"/>
    <w:rsid w:val="004E5FF7"/>
    <w:rsid w:val="004E6CDC"/>
    <w:rsid w:val="004E6D19"/>
    <w:rsid w:val="004E74D1"/>
    <w:rsid w:val="004E7626"/>
    <w:rsid w:val="004E76CE"/>
    <w:rsid w:val="004E782F"/>
    <w:rsid w:val="004E7E08"/>
    <w:rsid w:val="004F0471"/>
    <w:rsid w:val="004F0AF2"/>
    <w:rsid w:val="004F1130"/>
    <w:rsid w:val="004F12E6"/>
    <w:rsid w:val="004F318A"/>
    <w:rsid w:val="004F38BB"/>
    <w:rsid w:val="004F38E6"/>
    <w:rsid w:val="004F3E04"/>
    <w:rsid w:val="004F3EF7"/>
    <w:rsid w:val="004F418C"/>
    <w:rsid w:val="004F4335"/>
    <w:rsid w:val="004F4DB1"/>
    <w:rsid w:val="004F51D9"/>
    <w:rsid w:val="004F5D6D"/>
    <w:rsid w:val="004F5F95"/>
    <w:rsid w:val="004F5FA6"/>
    <w:rsid w:val="004F6272"/>
    <w:rsid w:val="004F683B"/>
    <w:rsid w:val="004F743B"/>
    <w:rsid w:val="004F7C51"/>
    <w:rsid w:val="004F7DDB"/>
    <w:rsid w:val="00500801"/>
    <w:rsid w:val="00500C0A"/>
    <w:rsid w:val="00501447"/>
    <w:rsid w:val="00501767"/>
    <w:rsid w:val="00501A17"/>
    <w:rsid w:val="0050248F"/>
    <w:rsid w:val="005028E5"/>
    <w:rsid w:val="00502B7C"/>
    <w:rsid w:val="00502FBA"/>
    <w:rsid w:val="00503DBB"/>
    <w:rsid w:val="00503ED0"/>
    <w:rsid w:val="00504118"/>
    <w:rsid w:val="00504CA6"/>
    <w:rsid w:val="00504D1E"/>
    <w:rsid w:val="00505A64"/>
    <w:rsid w:val="00505BA4"/>
    <w:rsid w:val="00505CA2"/>
    <w:rsid w:val="00506000"/>
    <w:rsid w:val="005063F0"/>
    <w:rsid w:val="00506750"/>
    <w:rsid w:val="00506A7C"/>
    <w:rsid w:val="00506AD9"/>
    <w:rsid w:val="00506ED4"/>
    <w:rsid w:val="00506FD5"/>
    <w:rsid w:val="005070A1"/>
    <w:rsid w:val="00507D5C"/>
    <w:rsid w:val="0051006F"/>
    <w:rsid w:val="00510BAA"/>
    <w:rsid w:val="0051185F"/>
    <w:rsid w:val="005119FD"/>
    <w:rsid w:val="00511EAD"/>
    <w:rsid w:val="00512562"/>
    <w:rsid w:val="005128C1"/>
    <w:rsid w:val="00512C59"/>
    <w:rsid w:val="00512C6E"/>
    <w:rsid w:val="00513152"/>
    <w:rsid w:val="005135CD"/>
    <w:rsid w:val="0051387A"/>
    <w:rsid w:val="00513F60"/>
    <w:rsid w:val="0051537B"/>
    <w:rsid w:val="005154B2"/>
    <w:rsid w:val="00515959"/>
    <w:rsid w:val="00515A98"/>
    <w:rsid w:val="00515BFE"/>
    <w:rsid w:val="005170F1"/>
    <w:rsid w:val="00517119"/>
    <w:rsid w:val="00517439"/>
    <w:rsid w:val="005179BE"/>
    <w:rsid w:val="0052012E"/>
    <w:rsid w:val="00520561"/>
    <w:rsid w:val="00520875"/>
    <w:rsid w:val="005219D2"/>
    <w:rsid w:val="00521F56"/>
    <w:rsid w:val="0052217F"/>
    <w:rsid w:val="0052226A"/>
    <w:rsid w:val="005229E8"/>
    <w:rsid w:val="005240D3"/>
    <w:rsid w:val="00524477"/>
    <w:rsid w:val="00524A6A"/>
    <w:rsid w:val="0052549B"/>
    <w:rsid w:val="0052595B"/>
    <w:rsid w:val="00526393"/>
    <w:rsid w:val="005274E7"/>
    <w:rsid w:val="00527A41"/>
    <w:rsid w:val="00530905"/>
    <w:rsid w:val="00530C29"/>
    <w:rsid w:val="0053102F"/>
    <w:rsid w:val="00531B4B"/>
    <w:rsid w:val="00532C55"/>
    <w:rsid w:val="00532EED"/>
    <w:rsid w:val="005332AB"/>
    <w:rsid w:val="00533336"/>
    <w:rsid w:val="00533785"/>
    <w:rsid w:val="00534962"/>
    <w:rsid w:val="005354E5"/>
    <w:rsid w:val="00535C0B"/>
    <w:rsid w:val="00536C39"/>
    <w:rsid w:val="00536F68"/>
    <w:rsid w:val="005374AD"/>
    <w:rsid w:val="0053759E"/>
    <w:rsid w:val="005379F2"/>
    <w:rsid w:val="00537E48"/>
    <w:rsid w:val="0054029B"/>
    <w:rsid w:val="0054071D"/>
    <w:rsid w:val="00540B8B"/>
    <w:rsid w:val="00541123"/>
    <w:rsid w:val="00541551"/>
    <w:rsid w:val="00541E0F"/>
    <w:rsid w:val="005420AC"/>
    <w:rsid w:val="00542950"/>
    <w:rsid w:val="005442F0"/>
    <w:rsid w:val="00544B07"/>
    <w:rsid w:val="00544BDB"/>
    <w:rsid w:val="00545D25"/>
    <w:rsid w:val="005464AF"/>
    <w:rsid w:val="00546593"/>
    <w:rsid w:val="00546D2A"/>
    <w:rsid w:val="00547AC7"/>
    <w:rsid w:val="0055006A"/>
    <w:rsid w:val="0055063A"/>
    <w:rsid w:val="00551992"/>
    <w:rsid w:val="005526AE"/>
    <w:rsid w:val="00552815"/>
    <w:rsid w:val="00552A11"/>
    <w:rsid w:val="00552D50"/>
    <w:rsid w:val="0055362B"/>
    <w:rsid w:val="00553932"/>
    <w:rsid w:val="005541A2"/>
    <w:rsid w:val="00554B25"/>
    <w:rsid w:val="00554EC6"/>
    <w:rsid w:val="005550DA"/>
    <w:rsid w:val="00555572"/>
    <w:rsid w:val="005556D0"/>
    <w:rsid w:val="0055599D"/>
    <w:rsid w:val="00556272"/>
    <w:rsid w:val="00556315"/>
    <w:rsid w:val="00557E0F"/>
    <w:rsid w:val="00560102"/>
    <w:rsid w:val="005604A1"/>
    <w:rsid w:val="00560A70"/>
    <w:rsid w:val="0056152C"/>
    <w:rsid w:val="005617BD"/>
    <w:rsid w:val="005626B6"/>
    <w:rsid w:val="00562F42"/>
    <w:rsid w:val="0056316F"/>
    <w:rsid w:val="00563934"/>
    <w:rsid w:val="005647E1"/>
    <w:rsid w:val="00564914"/>
    <w:rsid w:val="00565B71"/>
    <w:rsid w:val="00566137"/>
    <w:rsid w:val="005665B1"/>
    <w:rsid w:val="00566CAA"/>
    <w:rsid w:val="00566DD9"/>
    <w:rsid w:val="00566FE6"/>
    <w:rsid w:val="005676FF"/>
    <w:rsid w:val="00567F29"/>
    <w:rsid w:val="005705C1"/>
    <w:rsid w:val="00571508"/>
    <w:rsid w:val="005720A9"/>
    <w:rsid w:val="005724B6"/>
    <w:rsid w:val="00572751"/>
    <w:rsid w:val="00572BFF"/>
    <w:rsid w:val="005734EC"/>
    <w:rsid w:val="00573811"/>
    <w:rsid w:val="0057398C"/>
    <w:rsid w:val="005739DA"/>
    <w:rsid w:val="00573B03"/>
    <w:rsid w:val="00574107"/>
    <w:rsid w:val="0057453C"/>
    <w:rsid w:val="00574755"/>
    <w:rsid w:val="00575022"/>
    <w:rsid w:val="0057522A"/>
    <w:rsid w:val="005756D6"/>
    <w:rsid w:val="005768F2"/>
    <w:rsid w:val="00577181"/>
    <w:rsid w:val="00577791"/>
    <w:rsid w:val="00577CD4"/>
    <w:rsid w:val="00577E80"/>
    <w:rsid w:val="005802AC"/>
    <w:rsid w:val="00580E5E"/>
    <w:rsid w:val="00580FBD"/>
    <w:rsid w:val="00581044"/>
    <w:rsid w:val="005812BB"/>
    <w:rsid w:val="00581355"/>
    <w:rsid w:val="005819FA"/>
    <w:rsid w:val="00581AB8"/>
    <w:rsid w:val="00581F90"/>
    <w:rsid w:val="005832D4"/>
    <w:rsid w:val="0058357C"/>
    <w:rsid w:val="00583C36"/>
    <w:rsid w:val="00583C8A"/>
    <w:rsid w:val="005849FF"/>
    <w:rsid w:val="00585F43"/>
    <w:rsid w:val="00586181"/>
    <w:rsid w:val="005861B6"/>
    <w:rsid w:val="0058693E"/>
    <w:rsid w:val="00586D75"/>
    <w:rsid w:val="0058753E"/>
    <w:rsid w:val="00590507"/>
    <w:rsid w:val="0059053C"/>
    <w:rsid w:val="005908B9"/>
    <w:rsid w:val="00590E19"/>
    <w:rsid w:val="005917D8"/>
    <w:rsid w:val="0059185F"/>
    <w:rsid w:val="00592A0D"/>
    <w:rsid w:val="0059314E"/>
    <w:rsid w:val="0059337E"/>
    <w:rsid w:val="00594540"/>
    <w:rsid w:val="00594993"/>
    <w:rsid w:val="0059540C"/>
    <w:rsid w:val="005959BE"/>
    <w:rsid w:val="005959F5"/>
    <w:rsid w:val="00595AC6"/>
    <w:rsid w:val="00595D18"/>
    <w:rsid w:val="00595D7D"/>
    <w:rsid w:val="005961B3"/>
    <w:rsid w:val="00596F65"/>
    <w:rsid w:val="005976D7"/>
    <w:rsid w:val="005978D4"/>
    <w:rsid w:val="00597CC5"/>
    <w:rsid w:val="005A0192"/>
    <w:rsid w:val="005A0321"/>
    <w:rsid w:val="005A11AC"/>
    <w:rsid w:val="005A1D81"/>
    <w:rsid w:val="005A1F85"/>
    <w:rsid w:val="005A2365"/>
    <w:rsid w:val="005A27E2"/>
    <w:rsid w:val="005A33ED"/>
    <w:rsid w:val="005A35BA"/>
    <w:rsid w:val="005A38BD"/>
    <w:rsid w:val="005A44FE"/>
    <w:rsid w:val="005A571B"/>
    <w:rsid w:val="005A580D"/>
    <w:rsid w:val="005A640E"/>
    <w:rsid w:val="005A6545"/>
    <w:rsid w:val="005A6635"/>
    <w:rsid w:val="005A67C6"/>
    <w:rsid w:val="005A72C3"/>
    <w:rsid w:val="005A75FE"/>
    <w:rsid w:val="005A79F9"/>
    <w:rsid w:val="005A7A93"/>
    <w:rsid w:val="005A7FCB"/>
    <w:rsid w:val="005A7FF2"/>
    <w:rsid w:val="005B01D4"/>
    <w:rsid w:val="005B0ED1"/>
    <w:rsid w:val="005B11A1"/>
    <w:rsid w:val="005B1AB6"/>
    <w:rsid w:val="005B2330"/>
    <w:rsid w:val="005B29A5"/>
    <w:rsid w:val="005B29E1"/>
    <w:rsid w:val="005B2A55"/>
    <w:rsid w:val="005B33D7"/>
    <w:rsid w:val="005B3660"/>
    <w:rsid w:val="005B4014"/>
    <w:rsid w:val="005B4209"/>
    <w:rsid w:val="005B5065"/>
    <w:rsid w:val="005B539E"/>
    <w:rsid w:val="005B53F6"/>
    <w:rsid w:val="005B56A7"/>
    <w:rsid w:val="005B5F7E"/>
    <w:rsid w:val="005B626D"/>
    <w:rsid w:val="005B69A6"/>
    <w:rsid w:val="005B791C"/>
    <w:rsid w:val="005B797C"/>
    <w:rsid w:val="005B79BF"/>
    <w:rsid w:val="005B7FE6"/>
    <w:rsid w:val="005C033C"/>
    <w:rsid w:val="005C05FA"/>
    <w:rsid w:val="005C0757"/>
    <w:rsid w:val="005C0C5F"/>
    <w:rsid w:val="005C14B1"/>
    <w:rsid w:val="005C1945"/>
    <w:rsid w:val="005C19BB"/>
    <w:rsid w:val="005C1F8C"/>
    <w:rsid w:val="005C32EF"/>
    <w:rsid w:val="005C35E9"/>
    <w:rsid w:val="005C37D6"/>
    <w:rsid w:val="005C3879"/>
    <w:rsid w:val="005C3952"/>
    <w:rsid w:val="005C44A0"/>
    <w:rsid w:val="005C503D"/>
    <w:rsid w:val="005C52DD"/>
    <w:rsid w:val="005C5580"/>
    <w:rsid w:val="005C5C82"/>
    <w:rsid w:val="005C623B"/>
    <w:rsid w:val="005C6767"/>
    <w:rsid w:val="005C754C"/>
    <w:rsid w:val="005C7FB4"/>
    <w:rsid w:val="005D0FF2"/>
    <w:rsid w:val="005D10F6"/>
    <w:rsid w:val="005D1A91"/>
    <w:rsid w:val="005D1AC9"/>
    <w:rsid w:val="005D20A1"/>
    <w:rsid w:val="005D2908"/>
    <w:rsid w:val="005D2CB6"/>
    <w:rsid w:val="005D446D"/>
    <w:rsid w:val="005D44DF"/>
    <w:rsid w:val="005D49E7"/>
    <w:rsid w:val="005D518E"/>
    <w:rsid w:val="005D549F"/>
    <w:rsid w:val="005D5E52"/>
    <w:rsid w:val="005D6975"/>
    <w:rsid w:val="005D72A6"/>
    <w:rsid w:val="005D744C"/>
    <w:rsid w:val="005D78B1"/>
    <w:rsid w:val="005E0C03"/>
    <w:rsid w:val="005E0E8B"/>
    <w:rsid w:val="005E1A15"/>
    <w:rsid w:val="005E224B"/>
    <w:rsid w:val="005E285F"/>
    <w:rsid w:val="005E2E79"/>
    <w:rsid w:val="005E3B5A"/>
    <w:rsid w:val="005E441B"/>
    <w:rsid w:val="005E4D93"/>
    <w:rsid w:val="005E57E9"/>
    <w:rsid w:val="005E7DA4"/>
    <w:rsid w:val="005F1017"/>
    <w:rsid w:val="005F1588"/>
    <w:rsid w:val="005F1BC3"/>
    <w:rsid w:val="005F1E4D"/>
    <w:rsid w:val="005F3302"/>
    <w:rsid w:val="005F372E"/>
    <w:rsid w:val="005F3CF3"/>
    <w:rsid w:val="005F3F5C"/>
    <w:rsid w:val="005F491B"/>
    <w:rsid w:val="005F49DF"/>
    <w:rsid w:val="005F5298"/>
    <w:rsid w:val="005F563B"/>
    <w:rsid w:val="005F5FD6"/>
    <w:rsid w:val="005F61A2"/>
    <w:rsid w:val="005F66BE"/>
    <w:rsid w:val="005F746E"/>
    <w:rsid w:val="005F7A9A"/>
    <w:rsid w:val="005F7C31"/>
    <w:rsid w:val="00600067"/>
    <w:rsid w:val="00600CBD"/>
    <w:rsid w:val="00600CC8"/>
    <w:rsid w:val="006010A4"/>
    <w:rsid w:val="006011B3"/>
    <w:rsid w:val="006015C7"/>
    <w:rsid w:val="006025D3"/>
    <w:rsid w:val="0060348B"/>
    <w:rsid w:val="00603D4E"/>
    <w:rsid w:val="0060459A"/>
    <w:rsid w:val="00604E86"/>
    <w:rsid w:val="006054EC"/>
    <w:rsid w:val="006056F2"/>
    <w:rsid w:val="00605C51"/>
    <w:rsid w:val="00605FBA"/>
    <w:rsid w:val="0060604C"/>
    <w:rsid w:val="006063E5"/>
    <w:rsid w:val="00606CC5"/>
    <w:rsid w:val="0060727E"/>
    <w:rsid w:val="0060759A"/>
    <w:rsid w:val="00607CCF"/>
    <w:rsid w:val="00607F4C"/>
    <w:rsid w:val="00610315"/>
    <w:rsid w:val="0061068B"/>
    <w:rsid w:val="00610ADF"/>
    <w:rsid w:val="00610CE3"/>
    <w:rsid w:val="0061137A"/>
    <w:rsid w:val="00611405"/>
    <w:rsid w:val="00612192"/>
    <w:rsid w:val="006125E3"/>
    <w:rsid w:val="006126A6"/>
    <w:rsid w:val="00613591"/>
    <w:rsid w:val="00613C38"/>
    <w:rsid w:val="0061469B"/>
    <w:rsid w:val="00615A38"/>
    <w:rsid w:val="00616150"/>
    <w:rsid w:val="006163F2"/>
    <w:rsid w:val="0061729C"/>
    <w:rsid w:val="00617757"/>
    <w:rsid w:val="00617BF0"/>
    <w:rsid w:val="006207BF"/>
    <w:rsid w:val="00621547"/>
    <w:rsid w:val="00622740"/>
    <w:rsid w:val="00622C22"/>
    <w:rsid w:val="00622CA3"/>
    <w:rsid w:val="00622F3B"/>
    <w:rsid w:val="006235B8"/>
    <w:rsid w:val="006237D6"/>
    <w:rsid w:val="00624A59"/>
    <w:rsid w:val="00625271"/>
    <w:rsid w:val="00625B4F"/>
    <w:rsid w:val="00626DAF"/>
    <w:rsid w:val="00627DA3"/>
    <w:rsid w:val="00631BDE"/>
    <w:rsid w:val="006321C1"/>
    <w:rsid w:val="0063225A"/>
    <w:rsid w:val="006327D3"/>
    <w:rsid w:val="00633C1A"/>
    <w:rsid w:val="00634743"/>
    <w:rsid w:val="00634CAB"/>
    <w:rsid w:val="0063584D"/>
    <w:rsid w:val="006368DF"/>
    <w:rsid w:val="00637310"/>
    <w:rsid w:val="00637438"/>
    <w:rsid w:val="006379B3"/>
    <w:rsid w:val="00637FB4"/>
    <w:rsid w:val="00637FD5"/>
    <w:rsid w:val="00640383"/>
    <w:rsid w:val="00640646"/>
    <w:rsid w:val="00640F13"/>
    <w:rsid w:val="00640FAA"/>
    <w:rsid w:val="00642A43"/>
    <w:rsid w:val="00642DF6"/>
    <w:rsid w:val="00642ED8"/>
    <w:rsid w:val="00643172"/>
    <w:rsid w:val="006436C0"/>
    <w:rsid w:val="00644F08"/>
    <w:rsid w:val="006452E7"/>
    <w:rsid w:val="0064577B"/>
    <w:rsid w:val="00645AF2"/>
    <w:rsid w:val="00647483"/>
    <w:rsid w:val="00647E0B"/>
    <w:rsid w:val="00650729"/>
    <w:rsid w:val="00650BD6"/>
    <w:rsid w:val="00650CBA"/>
    <w:rsid w:val="00650E05"/>
    <w:rsid w:val="00651539"/>
    <w:rsid w:val="00651681"/>
    <w:rsid w:val="00651D08"/>
    <w:rsid w:val="00651E3C"/>
    <w:rsid w:val="0065220F"/>
    <w:rsid w:val="0065251F"/>
    <w:rsid w:val="006525C5"/>
    <w:rsid w:val="0065436A"/>
    <w:rsid w:val="006544C9"/>
    <w:rsid w:val="0065475D"/>
    <w:rsid w:val="00654E0A"/>
    <w:rsid w:val="006557DC"/>
    <w:rsid w:val="00655872"/>
    <w:rsid w:val="0065606C"/>
    <w:rsid w:val="0065608C"/>
    <w:rsid w:val="0065732D"/>
    <w:rsid w:val="00657557"/>
    <w:rsid w:val="00657BB5"/>
    <w:rsid w:val="0066034B"/>
    <w:rsid w:val="00660950"/>
    <w:rsid w:val="00660B76"/>
    <w:rsid w:val="00660E69"/>
    <w:rsid w:val="006613F4"/>
    <w:rsid w:val="00661754"/>
    <w:rsid w:val="00661941"/>
    <w:rsid w:val="00661BCD"/>
    <w:rsid w:val="00661E5D"/>
    <w:rsid w:val="00662102"/>
    <w:rsid w:val="0066261D"/>
    <w:rsid w:val="006630AA"/>
    <w:rsid w:val="0066363D"/>
    <w:rsid w:val="00663906"/>
    <w:rsid w:val="00663FE1"/>
    <w:rsid w:val="00664096"/>
    <w:rsid w:val="006644A1"/>
    <w:rsid w:val="00664B1A"/>
    <w:rsid w:val="00665005"/>
    <w:rsid w:val="0066533A"/>
    <w:rsid w:val="00665717"/>
    <w:rsid w:val="00665BEC"/>
    <w:rsid w:val="0066767E"/>
    <w:rsid w:val="00667C77"/>
    <w:rsid w:val="00667DAD"/>
    <w:rsid w:val="00667FE1"/>
    <w:rsid w:val="00670259"/>
    <w:rsid w:val="00670B1F"/>
    <w:rsid w:val="00670E6B"/>
    <w:rsid w:val="00671035"/>
    <w:rsid w:val="00671B0D"/>
    <w:rsid w:val="006727AB"/>
    <w:rsid w:val="00672DEE"/>
    <w:rsid w:val="00672F8F"/>
    <w:rsid w:val="00672FD2"/>
    <w:rsid w:val="00673A04"/>
    <w:rsid w:val="00673E63"/>
    <w:rsid w:val="00673FA6"/>
    <w:rsid w:val="00674A16"/>
    <w:rsid w:val="00674A99"/>
    <w:rsid w:val="00674D93"/>
    <w:rsid w:val="00675685"/>
    <w:rsid w:val="00675733"/>
    <w:rsid w:val="006770D2"/>
    <w:rsid w:val="00677463"/>
    <w:rsid w:val="00677C95"/>
    <w:rsid w:val="00680142"/>
    <w:rsid w:val="006811F4"/>
    <w:rsid w:val="00681524"/>
    <w:rsid w:val="00681905"/>
    <w:rsid w:val="00682597"/>
    <w:rsid w:val="006826BB"/>
    <w:rsid w:val="00682A28"/>
    <w:rsid w:val="00682EF3"/>
    <w:rsid w:val="00683226"/>
    <w:rsid w:val="00683267"/>
    <w:rsid w:val="00683729"/>
    <w:rsid w:val="0068408C"/>
    <w:rsid w:val="006847E8"/>
    <w:rsid w:val="006856A7"/>
    <w:rsid w:val="00686DDB"/>
    <w:rsid w:val="00687345"/>
    <w:rsid w:val="00690C80"/>
    <w:rsid w:val="00691150"/>
    <w:rsid w:val="00691F13"/>
    <w:rsid w:val="0069262E"/>
    <w:rsid w:val="00692708"/>
    <w:rsid w:val="00692B91"/>
    <w:rsid w:val="006935CC"/>
    <w:rsid w:val="0069432D"/>
    <w:rsid w:val="00694674"/>
    <w:rsid w:val="00695014"/>
    <w:rsid w:val="00696B73"/>
    <w:rsid w:val="006971A3"/>
    <w:rsid w:val="0069743B"/>
    <w:rsid w:val="00697712"/>
    <w:rsid w:val="00697BFD"/>
    <w:rsid w:val="0069CE47"/>
    <w:rsid w:val="006A091B"/>
    <w:rsid w:val="006A2209"/>
    <w:rsid w:val="006A284D"/>
    <w:rsid w:val="006A2A30"/>
    <w:rsid w:val="006A3068"/>
    <w:rsid w:val="006A318E"/>
    <w:rsid w:val="006A31DE"/>
    <w:rsid w:val="006A37E1"/>
    <w:rsid w:val="006A3B3D"/>
    <w:rsid w:val="006A5278"/>
    <w:rsid w:val="006A5886"/>
    <w:rsid w:val="006A588F"/>
    <w:rsid w:val="006A5BEC"/>
    <w:rsid w:val="006A61DA"/>
    <w:rsid w:val="006A6599"/>
    <w:rsid w:val="006A675F"/>
    <w:rsid w:val="006A6F1D"/>
    <w:rsid w:val="006A74B6"/>
    <w:rsid w:val="006A793B"/>
    <w:rsid w:val="006A79A0"/>
    <w:rsid w:val="006A7A7F"/>
    <w:rsid w:val="006B0F06"/>
    <w:rsid w:val="006B1314"/>
    <w:rsid w:val="006B2263"/>
    <w:rsid w:val="006B2369"/>
    <w:rsid w:val="006B2F55"/>
    <w:rsid w:val="006B3237"/>
    <w:rsid w:val="006B38A8"/>
    <w:rsid w:val="006B48C5"/>
    <w:rsid w:val="006B5131"/>
    <w:rsid w:val="006B57AE"/>
    <w:rsid w:val="006B780C"/>
    <w:rsid w:val="006B7BCF"/>
    <w:rsid w:val="006C000A"/>
    <w:rsid w:val="006C00BA"/>
    <w:rsid w:val="006C044F"/>
    <w:rsid w:val="006C0AC8"/>
    <w:rsid w:val="006C1015"/>
    <w:rsid w:val="006C1C3A"/>
    <w:rsid w:val="006C30B0"/>
    <w:rsid w:val="006C33FB"/>
    <w:rsid w:val="006C36A8"/>
    <w:rsid w:val="006C371A"/>
    <w:rsid w:val="006C459B"/>
    <w:rsid w:val="006C4A04"/>
    <w:rsid w:val="006C4E36"/>
    <w:rsid w:val="006C536E"/>
    <w:rsid w:val="006C587F"/>
    <w:rsid w:val="006C5BC9"/>
    <w:rsid w:val="006C6006"/>
    <w:rsid w:val="006C62B0"/>
    <w:rsid w:val="006C649C"/>
    <w:rsid w:val="006C65C1"/>
    <w:rsid w:val="006C723A"/>
    <w:rsid w:val="006C78CE"/>
    <w:rsid w:val="006C7C13"/>
    <w:rsid w:val="006C7E56"/>
    <w:rsid w:val="006D0D33"/>
    <w:rsid w:val="006D0D98"/>
    <w:rsid w:val="006D0DD3"/>
    <w:rsid w:val="006D1161"/>
    <w:rsid w:val="006D1753"/>
    <w:rsid w:val="006D2985"/>
    <w:rsid w:val="006D31E1"/>
    <w:rsid w:val="006D3484"/>
    <w:rsid w:val="006D352B"/>
    <w:rsid w:val="006D3813"/>
    <w:rsid w:val="006D3926"/>
    <w:rsid w:val="006D43A7"/>
    <w:rsid w:val="006D51B1"/>
    <w:rsid w:val="006D58B0"/>
    <w:rsid w:val="006D5E25"/>
    <w:rsid w:val="006D6D20"/>
    <w:rsid w:val="006D7352"/>
    <w:rsid w:val="006E0794"/>
    <w:rsid w:val="006E0B4C"/>
    <w:rsid w:val="006E10C0"/>
    <w:rsid w:val="006E1937"/>
    <w:rsid w:val="006E23E0"/>
    <w:rsid w:val="006E2AEA"/>
    <w:rsid w:val="006E2B52"/>
    <w:rsid w:val="006E3AD1"/>
    <w:rsid w:val="006E5189"/>
    <w:rsid w:val="006E5402"/>
    <w:rsid w:val="006E5F08"/>
    <w:rsid w:val="006E654A"/>
    <w:rsid w:val="006E6BD2"/>
    <w:rsid w:val="006E6DFB"/>
    <w:rsid w:val="006E7BD6"/>
    <w:rsid w:val="006F02F0"/>
    <w:rsid w:val="006F0D5D"/>
    <w:rsid w:val="006F16BB"/>
    <w:rsid w:val="006F18A5"/>
    <w:rsid w:val="006F18E3"/>
    <w:rsid w:val="006F1B21"/>
    <w:rsid w:val="006F27F0"/>
    <w:rsid w:val="006F3A02"/>
    <w:rsid w:val="006F458E"/>
    <w:rsid w:val="006F49A5"/>
    <w:rsid w:val="006F521D"/>
    <w:rsid w:val="006F557D"/>
    <w:rsid w:val="006F5A56"/>
    <w:rsid w:val="006F6108"/>
    <w:rsid w:val="006F6128"/>
    <w:rsid w:val="006F65FA"/>
    <w:rsid w:val="006F7095"/>
    <w:rsid w:val="006F798A"/>
    <w:rsid w:val="00700981"/>
    <w:rsid w:val="0070099F"/>
    <w:rsid w:val="007011A5"/>
    <w:rsid w:val="00701B14"/>
    <w:rsid w:val="00701C7D"/>
    <w:rsid w:val="00701D10"/>
    <w:rsid w:val="00702676"/>
    <w:rsid w:val="00702734"/>
    <w:rsid w:val="00702F11"/>
    <w:rsid w:val="00702F99"/>
    <w:rsid w:val="00702FD8"/>
    <w:rsid w:val="0070322A"/>
    <w:rsid w:val="007038D4"/>
    <w:rsid w:val="007046BA"/>
    <w:rsid w:val="0070482C"/>
    <w:rsid w:val="007048C4"/>
    <w:rsid w:val="007049FB"/>
    <w:rsid w:val="00704FB8"/>
    <w:rsid w:val="007056BE"/>
    <w:rsid w:val="007058DA"/>
    <w:rsid w:val="00707172"/>
    <w:rsid w:val="0070740B"/>
    <w:rsid w:val="00707A10"/>
    <w:rsid w:val="00707B12"/>
    <w:rsid w:val="00707CDF"/>
    <w:rsid w:val="00710162"/>
    <w:rsid w:val="0071083C"/>
    <w:rsid w:val="00710889"/>
    <w:rsid w:val="00711325"/>
    <w:rsid w:val="00711A60"/>
    <w:rsid w:val="00712CC2"/>
    <w:rsid w:val="00712D35"/>
    <w:rsid w:val="007133DD"/>
    <w:rsid w:val="00713AD6"/>
    <w:rsid w:val="00713FED"/>
    <w:rsid w:val="007141C4"/>
    <w:rsid w:val="00714795"/>
    <w:rsid w:val="00714A3D"/>
    <w:rsid w:val="00714DE6"/>
    <w:rsid w:val="0071523F"/>
    <w:rsid w:val="0071593F"/>
    <w:rsid w:val="00716AEF"/>
    <w:rsid w:val="00716C6B"/>
    <w:rsid w:val="00716ECD"/>
    <w:rsid w:val="007172CF"/>
    <w:rsid w:val="0071771E"/>
    <w:rsid w:val="007179D0"/>
    <w:rsid w:val="007200FD"/>
    <w:rsid w:val="007209F3"/>
    <w:rsid w:val="00720C27"/>
    <w:rsid w:val="0072183F"/>
    <w:rsid w:val="00721A08"/>
    <w:rsid w:val="007224FA"/>
    <w:rsid w:val="007227D5"/>
    <w:rsid w:val="00722C13"/>
    <w:rsid w:val="00722E4C"/>
    <w:rsid w:val="007234C9"/>
    <w:rsid w:val="007239D5"/>
    <w:rsid w:val="0072443D"/>
    <w:rsid w:val="007245CE"/>
    <w:rsid w:val="0072495D"/>
    <w:rsid w:val="007260A1"/>
    <w:rsid w:val="00726394"/>
    <w:rsid w:val="00726676"/>
    <w:rsid w:val="00726698"/>
    <w:rsid w:val="00727741"/>
    <w:rsid w:val="00727C3A"/>
    <w:rsid w:val="00727DA7"/>
    <w:rsid w:val="00727DA8"/>
    <w:rsid w:val="00727DAD"/>
    <w:rsid w:val="00730577"/>
    <w:rsid w:val="00730596"/>
    <w:rsid w:val="007305E3"/>
    <w:rsid w:val="00730B1B"/>
    <w:rsid w:val="00731421"/>
    <w:rsid w:val="00732002"/>
    <w:rsid w:val="00733608"/>
    <w:rsid w:val="0073365A"/>
    <w:rsid w:val="00733956"/>
    <w:rsid w:val="00733A63"/>
    <w:rsid w:val="007341C1"/>
    <w:rsid w:val="0073420C"/>
    <w:rsid w:val="00734303"/>
    <w:rsid w:val="007344E4"/>
    <w:rsid w:val="007349DF"/>
    <w:rsid w:val="00734ACB"/>
    <w:rsid w:val="00734D43"/>
    <w:rsid w:val="00735C32"/>
    <w:rsid w:val="00735DF2"/>
    <w:rsid w:val="00736242"/>
    <w:rsid w:val="00737C42"/>
    <w:rsid w:val="00737FF6"/>
    <w:rsid w:val="0074071D"/>
    <w:rsid w:val="00740757"/>
    <w:rsid w:val="00741565"/>
    <w:rsid w:val="00742373"/>
    <w:rsid w:val="0074286B"/>
    <w:rsid w:val="0074339D"/>
    <w:rsid w:val="00743659"/>
    <w:rsid w:val="00743CA9"/>
    <w:rsid w:val="007440D0"/>
    <w:rsid w:val="00744526"/>
    <w:rsid w:val="00744830"/>
    <w:rsid w:val="00744CEB"/>
    <w:rsid w:val="0074577D"/>
    <w:rsid w:val="007457DB"/>
    <w:rsid w:val="00745DD7"/>
    <w:rsid w:val="007469B2"/>
    <w:rsid w:val="00747061"/>
    <w:rsid w:val="00747EFC"/>
    <w:rsid w:val="00750A1B"/>
    <w:rsid w:val="00750B8A"/>
    <w:rsid w:val="00750FBC"/>
    <w:rsid w:val="00751EFA"/>
    <w:rsid w:val="007527E3"/>
    <w:rsid w:val="0075282B"/>
    <w:rsid w:val="00752899"/>
    <w:rsid w:val="0075310C"/>
    <w:rsid w:val="007541A9"/>
    <w:rsid w:val="007543E1"/>
    <w:rsid w:val="00754770"/>
    <w:rsid w:val="0075493D"/>
    <w:rsid w:val="007549BB"/>
    <w:rsid w:val="00754DF2"/>
    <w:rsid w:val="007551B5"/>
    <w:rsid w:val="0075540D"/>
    <w:rsid w:val="00755D9B"/>
    <w:rsid w:val="00755DC7"/>
    <w:rsid w:val="007566C7"/>
    <w:rsid w:val="007575E0"/>
    <w:rsid w:val="00757685"/>
    <w:rsid w:val="007579F7"/>
    <w:rsid w:val="00760C7A"/>
    <w:rsid w:val="00761782"/>
    <w:rsid w:val="00761964"/>
    <w:rsid w:val="00762145"/>
    <w:rsid w:val="00762D15"/>
    <w:rsid w:val="00764112"/>
    <w:rsid w:val="00764928"/>
    <w:rsid w:val="00765044"/>
    <w:rsid w:val="00765C9D"/>
    <w:rsid w:val="00766179"/>
    <w:rsid w:val="00766D61"/>
    <w:rsid w:val="00767510"/>
    <w:rsid w:val="00767DAB"/>
    <w:rsid w:val="00767DDF"/>
    <w:rsid w:val="00771600"/>
    <w:rsid w:val="00772479"/>
    <w:rsid w:val="00772698"/>
    <w:rsid w:val="00772795"/>
    <w:rsid w:val="00772B7A"/>
    <w:rsid w:val="00772BB0"/>
    <w:rsid w:val="00773468"/>
    <w:rsid w:val="00773AA5"/>
    <w:rsid w:val="00774776"/>
    <w:rsid w:val="00774787"/>
    <w:rsid w:val="0077493E"/>
    <w:rsid w:val="0077502C"/>
    <w:rsid w:val="007751F2"/>
    <w:rsid w:val="00775F70"/>
    <w:rsid w:val="00776204"/>
    <w:rsid w:val="0077679F"/>
    <w:rsid w:val="00776DEB"/>
    <w:rsid w:val="00776F89"/>
    <w:rsid w:val="00777760"/>
    <w:rsid w:val="0077791E"/>
    <w:rsid w:val="00777D6E"/>
    <w:rsid w:val="007802B6"/>
    <w:rsid w:val="00780F5A"/>
    <w:rsid w:val="0078168D"/>
    <w:rsid w:val="00781771"/>
    <w:rsid w:val="007819A0"/>
    <w:rsid w:val="00782728"/>
    <w:rsid w:val="00782BDE"/>
    <w:rsid w:val="00782ED2"/>
    <w:rsid w:val="00783937"/>
    <w:rsid w:val="00783E6A"/>
    <w:rsid w:val="00784169"/>
    <w:rsid w:val="0078489A"/>
    <w:rsid w:val="007848C5"/>
    <w:rsid w:val="00784BD6"/>
    <w:rsid w:val="0078503A"/>
    <w:rsid w:val="0078674B"/>
    <w:rsid w:val="00786BBC"/>
    <w:rsid w:val="00786E47"/>
    <w:rsid w:val="007902A3"/>
    <w:rsid w:val="00791757"/>
    <w:rsid w:val="00791C26"/>
    <w:rsid w:val="00792369"/>
    <w:rsid w:val="00792B9C"/>
    <w:rsid w:val="00792BBB"/>
    <w:rsid w:val="00792E21"/>
    <w:rsid w:val="007935C0"/>
    <w:rsid w:val="00794939"/>
    <w:rsid w:val="00794AA5"/>
    <w:rsid w:val="00795418"/>
    <w:rsid w:val="00795ABA"/>
    <w:rsid w:val="007962A7"/>
    <w:rsid w:val="00796359"/>
    <w:rsid w:val="00796DA4"/>
    <w:rsid w:val="007A042B"/>
    <w:rsid w:val="007A0F89"/>
    <w:rsid w:val="007A1F81"/>
    <w:rsid w:val="007A22E8"/>
    <w:rsid w:val="007A274B"/>
    <w:rsid w:val="007A30F6"/>
    <w:rsid w:val="007A34C9"/>
    <w:rsid w:val="007A3530"/>
    <w:rsid w:val="007A3862"/>
    <w:rsid w:val="007A3B7E"/>
    <w:rsid w:val="007A3C0C"/>
    <w:rsid w:val="007A477C"/>
    <w:rsid w:val="007A503A"/>
    <w:rsid w:val="007A5446"/>
    <w:rsid w:val="007A55D3"/>
    <w:rsid w:val="007A5892"/>
    <w:rsid w:val="007A612F"/>
    <w:rsid w:val="007A68C4"/>
    <w:rsid w:val="007A6B0E"/>
    <w:rsid w:val="007A7717"/>
    <w:rsid w:val="007A781F"/>
    <w:rsid w:val="007A7EEB"/>
    <w:rsid w:val="007A7F6E"/>
    <w:rsid w:val="007B0135"/>
    <w:rsid w:val="007B0556"/>
    <w:rsid w:val="007B16BF"/>
    <w:rsid w:val="007B2157"/>
    <w:rsid w:val="007B2E7A"/>
    <w:rsid w:val="007B35F0"/>
    <w:rsid w:val="007B37FC"/>
    <w:rsid w:val="007B3D4B"/>
    <w:rsid w:val="007B3E1E"/>
    <w:rsid w:val="007B409B"/>
    <w:rsid w:val="007B439D"/>
    <w:rsid w:val="007B45C7"/>
    <w:rsid w:val="007B6437"/>
    <w:rsid w:val="007B69BF"/>
    <w:rsid w:val="007B6CBE"/>
    <w:rsid w:val="007B6E64"/>
    <w:rsid w:val="007B74F4"/>
    <w:rsid w:val="007B792C"/>
    <w:rsid w:val="007B7BC2"/>
    <w:rsid w:val="007C08A5"/>
    <w:rsid w:val="007C288B"/>
    <w:rsid w:val="007C28AB"/>
    <w:rsid w:val="007C2BC3"/>
    <w:rsid w:val="007C3EA4"/>
    <w:rsid w:val="007C48C1"/>
    <w:rsid w:val="007C4A90"/>
    <w:rsid w:val="007C4FD0"/>
    <w:rsid w:val="007C5359"/>
    <w:rsid w:val="007C55AB"/>
    <w:rsid w:val="007C5683"/>
    <w:rsid w:val="007C5DDE"/>
    <w:rsid w:val="007C6060"/>
    <w:rsid w:val="007C6166"/>
    <w:rsid w:val="007C62C6"/>
    <w:rsid w:val="007C6DB0"/>
    <w:rsid w:val="007C72A2"/>
    <w:rsid w:val="007C74F5"/>
    <w:rsid w:val="007C7873"/>
    <w:rsid w:val="007C798C"/>
    <w:rsid w:val="007C7D4A"/>
    <w:rsid w:val="007C7EF7"/>
    <w:rsid w:val="007D074C"/>
    <w:rsid w:val="007D1B80"/>
    <w:rsid w:val="007D2260"/>
    <w:rsid w:val="007D273C"/>
    <w:rsid w:val="007D324D"/>
    <w:rsid w:val="007D376E"/>
    <w:rsid w:val="007D3E82"/>
    <w:rsid w:val="007D3F14"/>
    <w:rsid w:val="007D45B9"/>
    <w:rsid w:val="007D5231"/>
    <w:rsid w:val="007D657E"/>
    <w:rsid w:val="007D6B49"/>
    <w:rsid w:val="007D6BD2"/>
    <w:rsid w:val="007D6BED"/>
    <w:rsid w:val="007D7FB0"/>
    <w:rsid w:val="007E0179"/>
    <w:rsid w:val="007E02DF"/>
    <w:rsid w:val="007E0BB5"/>
    <w:rsid w:val="007E186A"/>
    <w:rsid w:val="007E1968"/>
    <w:rsid w:val="007E1DC1"/>
    <w:rsid w:val="007E2008"/>
    <w:rsid w:val="007E2D42"/>
    <w:rsid w:val="007E3654"/>
    <w:rsid w:val="007E38F2"/>
    <w:rsid w:val="007E434F"/>
    <w:rsid w:val="007E4984"/>
    <w:rsid w:val="007E50DA"/>
    <w:rsid w:val="007E52F6"/>
    <w:rsid w:val="007E5495"/>
    <w:rsid w:val="007E57CD"/>
    <w:rsid w:val="007E5FDA"/>
    <w:rsid w:val="007E76B2"/>
    <w:rsid w:val="007E7895"/>
    <w:rsid w:val="007F07EB"/>
    <w:rsid w:val="007F0A03"/>
    <w:rsid w:val="007F0E86"/>
    <w:rsid w:val="007F1F6B"/>
    <w:rsid w:val="007F2F2C"/>
    <w:rsid w:val="007F3598"/>
    <w:rsid w:val="007F35D1"/>
    <w:rsid w:val="007F3A4D"/>
    <w:rsid w:val="007F4193"/>
    <w:rsid w:val="007F43E0"/>
    <w:rsid w:val="007F5C6F"/>
    <w:rsid w:val="007F6CBA"/>
    <w:rsid w:val="007F7D0F"/>
    <w:rsid w:val="007F7EA2"/>
    <w:rsid w:val="00800E3D"/>
    <w:rsid w:val="00801903"/>
    <w:rsid w:val="00802DB1"/>
    <w:rsid w:val="00803134"/>
    <w:rsid w:val="00803F0D"/>
    <w:rsid w:val="0080414C"/>
    <w:rsid w:val="00804ECA"/>
    <w:rsid w:val="00805063"/>
    <w:rsid w:val="008055C1"/>
    <w:rsid w:val="00805CD8"/>
    <w:rsid w:val="00806369"/>
    <w:rsid w:val="008063DB"/>
    <w:rsid w:val="00806A6C"/>
    <w:rsid w:val="00807D81"/>
    <w:rsid w:val="00807DC0"/>
    <w:rsid w:val="008113E5"/>
    <w:rsid w:val="00811614"/>
    <w:rsid w:val="00812A08"/>
    <w:rsid w:val="008133F1"/>
    <w:rsid w:val="00813EE0"/>
    <w:rsid w:val="008141DC"/>
    <w:rsid w:val="008154AB"/>
    <w:rsid w:val="00815D8A"/>
    <w:rsid w:val="008161FE"/>
    <w:rsid w:val="0081664A"/>
    <w:rsid w:val="008171F1"/>
    <w:rsid w:val="00820871"/>
    <w:rsid w:val="00820974"/>
    <w:rsid w:val="00820FDA"/>
    <w:rsid w:val="0082377D"/>
    <w:rsid w:val="00823918"/>
    <w:rsid w:val="00824706"/>
    <w:rsid w:val="008249DA"/>
    <w:rsid w:val="00824E52"/>
    <w:rsid w:val="008255AC"/>
    <w:rsid w:val="00826790"/>
    <w:rsid w:val="00826DF1"/>
    <w:rsid w:val="00826F8F"/>
    <w:rsid w:val="00827E32"/>
    <w:rsid w:val="00830210"/>
    <w:rsid w:val="008307E6"/>
    <w:rsid w:val="00830891"/>
    <w:rsid w:val="008309D5"/>
    <w:rsid w:val="0083158A"/>
    <w:rsid w:val="00831A97"/>
    <w:rsid w:val="00831D4F"/>
    <w:rsid w:val="008320AC"/>
    <w:rsid w:val="00832128"/>
    <w:rsid w:val="00832676"/>
    <w:rsid w:val="00832766"/>
    <w:rsid w:val="0083281A"/>
    <w:rsid w:val="00832854"/>
    <w:rsid w:val="00832BD0"/>
    <w:rsid w:val="00832D54"/>
    <w:rsid w:val="00832F88"/>
    <w:rsid w:val="008331DB"/>
    <w:rsid w:val="008338F1"/>
    <w:rsid w:val="00834299"/>
    <w:rsid w:val="0083443C"/>
    <w:rsid w:val="008351EA"/>
    <w:rsid w:val="00836E9E"/>
    <w:rsid w:val="0083730C"/>
    <w:rsid w:val="00837BA7"/>
    <w:rsid w:val="00837BC4"/>
    <w:rsid w:val="00837CB8"/>
    <w:rsid w:val="00840404"/>
    <w:rsid w:val="0084051E"/>
    <w:rsid w:val="00841307"/>
    <w:rsid w:val="00842139"/>
    <w:rsid w:val="00842F48"/>
    <w:rsid w:val="008439EB"/>
    <w:rsid w:val="008444F8"/>
    <w:rsid w:val="00844A70"/>
    <w:rsid w:val="00845317"/>
    <w:rsid w:val="00845D61"/>
    <w:rsid w:val="00845F13"/>
    <w:rsid w:val="0084630F"/>
    <w:rsid w:val="0084662F"/>
    <w:rsid w:val="008467B8"/>
    <w:rsid w:val="00846C74"/>
    <w:rsid w:val="00846DC8"/>
    <w:rsid w:val="00847123"/>
    <w:rsid w:val="00847A7F"/>
    <w:rsid w:val="00847F2A"/>
    <w:rsid w:val="0085026C"/>
    <w:rsid w:val="008507FA"/>
    <w:rsid w:val="008513C2"/>
    <w:rsid w:val="00851EBD"/>
    <w:rsid w:val="00852134"/>
    <w:rsid w:val="00852747"/>
    <w:rsid w:val="0085283A"/>
    <w:rsid w:val="00852DB2"/>
    <w:rsid w:val="00853240"/>
    <w:rsid w:val="00854D6B"/>
    <w:rsid w:val="008553D5"/>
    <w:rsid w:val="008556E4"/>
    <w:rsid w:val="00855BAB"/>
    <w:rsid w:val="00855DA3"/>
    <w:rsid w:val="00856E7A"/>
    <w:rsid w:val="00857F63"/>
    <w:rsid w:val="00857FAF"/>
    <w:rsid w:val="00860847"/>
    <w:rsid w:val="00860FE4"/>
    <w:rsid w:val="008618CC"/>
    <w:rsid w:val="0086256F"/>
    <w:rsid w:val="00863852"/>
    <w:rsid w:val="00864102"/>
    <w:rsid w:val="00864118"/>
    <w:rsid w:val="00864394"/>
    <w:rsid w:val="00864424"/>
    <w:rsid w:val="00864781"/>
    <w:rsid w:val="00864F75"/>
    <w:rsid w:val="008660A8"/>
    <w:rsid w:val="00866C29"/>
    <w:rsid w:val="00866D7D"/>
    <w:rsid w:val="00867577"/>
    <w:rsid w:val="00867A91"/>
    <w:rsid w:val="00867D6B"/>
    <w:rsid w:val="00870D0A"/>
    <w:rsid w:val="00870E3B"/>
    <w:rsid w:val="00871C20"/>
    <w:rsid w:val="00871DD7"/>
    <w:rsid w:val="00871EA9"/>
    <w:rsid w:val="00872F2D"/>
    <w:rsid w:val="008746CE"/>
    <w:rsid w:val="00875083"/>
    <w:rsid w:val="008756A7"/>
    <w:rsid w:val="008764B4"/>
    <w:rsid w:val="00876975"/>
    <w:rsid w:val="00876AF6"/>
    <w:rsid w:val="00876B9A"/>
    <w:rsid w:val="00876CB2"/>
    <w:rsid w:val="00876F85"/>
    <w:rsid w:val="00877385"/>
    <w:rsid w:val="00877BE0"/>
    <w:rsid w:val="00880447"/>
    <w:rsid w:val="0088095F"/>
    <w:rsid w:val="00880FE8"/>
    <w:rsid w:val="008821FB"/>
    <w:rsid w:val="00882ED8"/>
    <w:rsid w:val="00883C28"/>
    <w:rsid w:val="0088408B"/>
    <w:rsid w:val="008844E5"/>
    <w:rsid w:val="00884B55"/>
    <w:rsid w:val="00885097"/>
    <w:rsid w:val="00885707"/>
    <w:rsid w:val="008857DD"/>
    <w:rsid w:val="00885BF4"/>
    <w:rsid w:val="008867C5"/>
    <w:rsid w:val="00886D92"/>
    <w:rsid w:val="008873C4"/>
    <w:rsid w:val="0088794D"/>
    <w:rsid w:val="00887E2D"/>
    <w:rsid w:val="008908ED"/>
    <w:rsid w:val="00890E53"/>
    <w:rsid w:val="00891106"/>
    <w:rsid w:val="00891132"/>
    <w:rsid w:val="008913FA"/>
    <w:rsid w:val="00891465"/>
    <w:rsid w:val="00891CA6"/>
    <w:rsid w:val="00891FC5"/>
    <w:rsid w:val="008928E9"/>
    <w:rsid w:val="0089293D"/>
    <w:rsid w:val="0089330A"/>
    <w:rsid w:val="00894186"/>
    <w:rsid w:val="00894FC0"/>
    <w:rsid w:val="00895269"/>
    <w:rsid w:val="00895492"/>
    <w:rsid w:val="00895A65"/>
    <w:rsid w:val="00895FA0"/>
    <w:rsid w:val="0089760C"/>
    <w:rsid w:val="00897785"/>
    <w:rsid w:val="008A0767"/>
    <w:rsid w:val="008A07D6"/>
    <w:rsid w:val="008A17B3"/>
    <w:rsid w:val="008A1B48"/>
    <w:rsid w:val="008A23B5"/>
    <w:rsid w:val="008A25EE"/>
    <w:rsid w:val="008A2784"/>
    <w:rsid w:val="008A2866"/>
    <w:rsid w:val="008A2F7F"/>
    <w:rsid w:val="008A345F"/>
    <w:rsid w:val="008A35E7"/>
    <w:rsid w:val="008A3C4D"/>
    <w:rsid w:val="008A3CC2"/>
    <w:rsid w:val="008A486E"/>
    <w:rsid w:val="008A4B88"/>
    <w:rsid w:val="008A502C"/>
    <w:rsid w:val="008A5250"/>
    <w:rsid w:val="008A56A8"/>
    <w:rsid w:val="008A5796"/>
    <w:rsid w:val="008A57A3"/>
    <w:rsid w:val="008A5A8C"/>
    <w:rsid w:val="008A5D0C"/>
    <w:rsid w:val="008A65B1"/>
    <w:rsid w:val="008A65E3"/>
    <w:rsid w:val="008A66A6"/>
    <w:rsid w:val="008A6839"/>
    <w:rsid w:val="008A6FCB"/>
    <w:rsid w:val="008A70CD"/>
    <w:rsid w:val="008A7FA2"/>
    <w:rsid w:val="008B0D9D"/>
    <w:rsid w:val="008B1835"/>
    <w:rsid w:val="008B1E2C"/>
    <w:rsid w:val="008B2176"/>
    <w:rsid w:val="008B2B2A"/>
    <w:rsid w:val="008B2F92"/>
    <w:rsid w:val="008B3B77"/>
    <w:rsid w:val="008B577B"/>
    <w:rsid w:val="008B5DB1"/>
    <w:rsid w:val="008B6BE7"/>
    <w:rsid w:val="008B6C71"/>
    <w:rsid w:val="008B703A"/>
    <w:rsid w:val="008B78EF"/>
    <w:rsid w:val="008B7E73"/>
    <w:rsid w:val="008C024C"/>
    <w:rsid w:val="008C062B"/>
    <w:rsid w:val="008C07B1"/>
    <w:rsid w:val="008C0F83"/>
    <w:rsid w:val="008C15AA"/>
    <w:rsid w:val="008C2171"/>
    <w:rsid w:val="008C29A9"/>
    <w:rsid w:val="008C2C09"/>
    <w:rsid w:val="008C3439"/>
    <w:rsid w:val="008C36E8"/>
    <w:rsid w:val="008C3F87"/>
    <w:rsid w:val="008C495E"/>
    <w:rsid w:val="008C5414"/>
    <w:rsid w:val="008C5AC2"/>
    <w:rsid w:val="008C5C25"/>
    <w:rsid w:val="008C5D4C"/>
    <w:rsid w:val="008C6207"/>
    <w:rsid w:val="008C6920"/>
    <w:rsid w:val="008C6D18"/>
    <w:rsid w:val="008C757B"/>
    <w:rsid w:val="008C7D94"/>
    <w:rsid w:val="008C7F52"/>
    <w:rsid w:val="008D01CF"/>
    <w:rsid w:val="008D0673"/>
    <w:rsid w:val="008D0982"/>
    <w:rsid w:val="008D0A0C"/>
    <w:rsid w:val="008D1D8E"/>
    <w:rsid w:val="008D1D9A"/>
    <w:rsid w:val="008D260F"/>
    <w:rsid w:val="008D29ED"/>
    <w:rsid w:val="008D2D37"/>
    <w:rsid w:val="008D34CA"/>
    <w:rsid w:val="008D4E2C"/>
    <w:rsid w:val="008D4FF6"/>
    <w:rsid w:val="008D5125"/>
    <w:rsid w:val="008D54B1"/>
    <w:rsid w:val="008D56A5"/>
    <w:rsid w:val="008D723D"/>
    <w:rsid w:val="008E0314"/>
    <w:rsid w:val="008E0947"/>
    <w:rsid w:val="008E0EC2"/>
    <w:rsid w:val="008E100E"/>
    <w:rsid w:val="008E1147"/>
    <w:rsid w:val="008E1629"/>
    <w:rsid w:val="008E2615"/>
    <w:rsid w:val="008E262F"/>
    <w:rsid w:val="008E39C7"/>
    <w:rsid w:val="008E3A10"/>
    <w:rsid w:val="008E3D2B"/>
    <w:rsid w:val="008E43FF"/>
    <w:rsid w:val="008E4D08"/>
    <w:rsid w:val="008E52A0"/>
    <w:rsid w:val="008E5549"/>
    <w:rsid w:val="008E56C1"/>
    <w:rsid w:val="008E5732"/>
    <w:rsid w:val="008E5AB7"/>
    <w:rsid w:val="008E642B"/>
    <w:rsid w:val="008E6BB1"/>
    <w:rsid w:val="008E6C1F"/>
    <w:rsid w:val="008E6C41"/>
    <w:rsid w:val="008E6D63"/>
    <w:rsid w:val="008F06D6"/>
    <w:rsid w:val="008F114E"/>
    <w:rsid w:val="008F1A6C"/>
    <w:rsid w:val="008F1D81"/>
    <w:rsid w:val="008F21F1"/>
    <w:rsid w:val="008F2AEF"/>
    <w:rsid w:val="008F2B6D"/>
    <w:rsid w:val="008F51EB"/>
    <w:rsid w:val="008F563F"/>
    <w:rsid w:val="008F597E"/>
    <w:rsid w:val="008F6239"/>
    <w:rsid w:val="008F6665"/>
    <w:rsid w:val="008F6A12"/>
    <w:rsid w:val="008F7182"/>
    <w:rsid w:val="008F7E97"/>
    <w:rsid w:val="008F7F66"/>
    <w:rsid w:val="00900206"/>
    <w:rsid w:val="00900262"/>
    <w:rsid w:val="00901962"/>
    <w:rsid w:val="00901D31"/>
    <w:rsid w:val="0090262E"/>
    <w:rsid w:val="00902777"/>
    <w:rsid w:val="00902926"/>
    <w:rsid w:val="00902D96"/>
    <w:rsid w:val="00903400"/>
    <w:rsid w:val="0090381E"/>
    <w:rsid w:val="009042F3"/>
    <w:rsid w:val="00907EDB"/>
    <w:rsid w:val="00910054"/>
    <w:rsid w:val="009107F4"/>
    <w:rsid w:val="00911039"/>
    <w:rsid w:val="00911345"/>
    <w:rsid w:val="009126B8"/>
    <w:rsid w:val="00912C34"/>
    <w:rsid w:val="00912FB8"/>
    <w:rsid w:val="00913019"/>
    <w:rsid w:val="00913078"/>
    <w:rsid w:val="009132B3"/>
    <w:rsid w:val="00913A5A"/>
    <w:rsid w:val="00913A83"/>
    <w:rsid w:val="00913CDA"/>
    <w:rsid w:val="00913ECC"/>
    <w:rsid w:val="0091418E"/>
    <w:rsid w:val="009142B3"/>
    <w:rsid w:val="00914619"/>
    <w:rsid w:val="00915917"/>
    <w:rsid w:val="00915C97"/>
    <w:rsid w:val="00916F17"/>
    <w:rsid w:val="00917AAC"/>
    <w:rsid w:val="00917E09"/>
    <w:rsid w:val="00917E0C"/>
    <w:rsid w:val="009202B8"/>
    <w:rsid w:val="00920969"/>
    <w:rsid w:val="00920992"/>
    <w:rsid w:val="00920A1E"/>
    <w:rsid w:val="00920B95"/>
    <w:rsid w:val="009211B7"/>
    <w:rsid w:val="0092121B"/>
    <w:rsid w:val="00921829"/>
    <w:rsid w:val="0092223B"/>
    <w:rsid w:val="00922D09"/>
    <w:rsid w:val="00922D34"/>
    <w:rsid w:val="00922E37"/>
    <w:rsid w:val="009232E7"/>
    <w:rsid w:val="00923A88"/>
    <w:rsid w:val="00923E62"/>
    <w:rsid w:val="00924BDC"/>
    <w:rsid w:val="009251E5"/>
    <w:rsid w:val="00925F5F"/>
    <w:rsid w:val="0092610A"/>
    <w:rsid w:val="00926301"/>
    <w:rsid w:val="009268CD"/>
    <w:rsid w:val="009302CD"/>
    <w:rsid w:val="00930972"/>
    <w:rsid w:val="00930D3E"/>
    <w:rsid w:val="00933DF4"/>
    <w:rsid w:val="009345EC"/>
    <w:rsid w:val="00934C48"/>
    <w:rsid w:val="00936072"/>
    <w:rsid w:val="00936C59"/>
    <w:rsid w:val="00936FEB"/>
    <w:rsid w:val="00937B5B"/>
    <w:rsid w:val="00937FA3"/>
    <w:rsid w:val="009406E3"/>
    <w:rsid w:val="00940CC3"/>
    <w:rsid w:val="00940FF3"/>
    <w:rsid w:val="009410B4"/>
    <w:rsid w:val="00942F34"/>
    <w:rsid w:val="009432CA"/>
    <w:rsid w:val="00944437"/>
    <w:rsid w:val="00944A90"/>
    <w:rsid w:val="00944E4F"/>
    <w:rsid w:val="0094566D"/>
    <w:rsid w:val="00945BF3"/>
    <w:rsid w:val="00945E7D"/>
    <w:rsid w:val="009465D1"/>
    <w:rsid w:val="00946C3F"/>
    <w:rsid w:val="00947236"/>
    <w:rsid w:val="009475A6"/>
    <w:rsid w:val="009477C6"/>
    <w:rsid w:val="0095015A"/>
    <w:rsid w:val="009505C3"/>
    <w:rsid w:val="00950AA6"/>
    <w:rsid w:val="009539B0"/>
    <w:rsid w:val="0095424F"/>
    <w:rsid w:val="009545C2"/>
    <w:rsid w:val="009546D8"/>
    <w:rsid w:val="00955704"/>
    <w:rsid w:val="00955868"/>
    <w:rsid w:val="00957FED"/>
    <w:rsid w:val="00960076"/>
    <w:rsid w:val="00960EAB"/>
    <w:rsid w:val="00962436"/>
    <w:rsid w:val="00962606"/>
    <w:rsid w:val="0096260C"/>
    <w:rsid w:val="00962D90"/>
    <w:rsid w:val="009639B8"/>
    <w:rsid w:val="00963AF6"/>
    <w:rsid w:val="0096483C"/>
    <w:rsid w:val="00964B77"/>
    <w:rsid w:val="0096506A"/>
    <w:rsid w:val="00965AC1"/>
    <w:rsid w:val="00966116"/>
    <w:rsid w:val="009664A4"/>
    <w:rsid w:val="00966C61"/>
    <w:rsid w:val="00967C40"/>
    <w:rsid w:val="00967F6F"/>
    <w:rsid w:val="0097049D"/>
    <w:rsid w:val="00970AA8"/>
    <w:rsid w:val="00970B6A"/>
    <w:rsid w:val="00970DF3"/>
    <w:rsid w:val="00971BE2"/>
    <w:rsid w:val="00971D41"/>
    <w:rsid w:val="00972B55"/>
    <w:rsid w:val="00973E72"/>
    <w:rsid w:val="00973F13"/>
    <w:rsid w:val="00974839"/>
    <w:rsid w:val="009750F5"/>
    <w:rsid w:val="0097584F"/>
    <w:rsid w:val="00975DC6"/>
    <w:rsid w:val="00976921"/>
    <w:rsid w:val="00977DF9"/>
    <w:rsid w:val="00980214"/>
    <w:rsid w:val="009805F8"/>
    <w:rsid w:val="00980709"/>
    <w:rsid w:val="00980A90"/>
    <w:rsid w:val="00980B0D"/>
    <w:rsid w:val="009812D6"/>
    <w:rsid w:val="0098132B"/>
    <w:rsid w:val="00981C30"/>
    <w:rsid w:val="00982CCA"/>
    <w:rsid w:val="009831DE"/>
    <w:rsid w:val="009844BD"/>
    <w:rsid w:val="009845E2"/>
    <w:rsid w:val="0098484F"/>
    <w:rsid w:val="00987AD6"/>
    <w:rsid w:val="00988AED"/>
    <w:rsid w:val="009904BB"/>
    <w:rsid w:val="009907B5"/>
    <w:rsid w:val="00990D06"/>
    <w:rsid w:val="00990D2E"/>
    <w:rsid w:val="009912A8"/>
    <w:rsid w:val="009919CB"/>
    <w:rsid w:val="00992204"/>
    <w:rsid w:val="0099254F"/>
    <w:rsid w:val="009925CA"/>
    <w:rsid w:val="009932B5"/>
    <w:rsid w:val="00993A41"/>
    <w:rsid w:val="00993BFE"/>
    <w:rsid w:val="00994014"/>
    <w:rsid w:val="00995624"/>
    <w:rsid w:val="00995ABC"/>
    <w:rsid w:val="00995E3B"/>
    <w:rsid w:val="00995E6F"/>
    <w:rsid w:val="00996252"/>
    <w:rsid w:val="0099629E"/>
    <w:rsid w:val="009966A6"/>
    <w:rsid w:val="00997C45"/>
    <w:rsid w:val="009A0B00"/>
    <w:rsid w:val="009A13FB"/>
    <w:rsid w:val="009A145B"/>
    <w:rsid w:val="009A1524"/>
    <w:rsid w:val="009A1C75"/>
    <w:rsid w:val="009A21AB"/>
    <w:rsid w:val="009A2EB1"/>
    <w:rsid w:val="009A3969"/>
    <w:rsid w:val="009A3A36"/>
    <w:rsid w:val="009A4ED3"/>
    <w:rsid w:val="009A557E"/>
    <w:rsid w:val="009A5AB5"/>
    <w:rsid w:val="009A5B18"/>
    <w:rsid w:val="009A6450"/>
    <w:rsid w:val="009A6A4D"/>
    <w:rsid w:val="009A7118"/>
    <w:rsid w:val="009A748B"/>
    <w:rsid w:val="009A7688"/>
    <w:rsid w:val="009A7774"/>
    <w:rsid w:val="009B0822"/>
    <w:rsid w:val="009B1A87"/>
    <w:rsid w:val="009B203F"/>
    <w:rsid w:val="009B221D"/>
    <w:rsid w:val="009B24CE"/>
    <w:rsid w:val="009B28F5"/>
    <w:rsid w:val="009B3083"/>
    <w:rsid w:val="009B31F3"/>
    <w:rsid w:val="009B3567"/>
    <w:rsid w:val="009B3D1D"/>
    <w:rsid w:val="009B3D37"/>
    <w:rsid w:val="009B3DB8"/>
    <w:rsid w:val="009B3FC1"/>
    <w:rsid w:val="009B4D19"/>
    <w:rsid w:val="009B56DB"/>
    <w:rsid w:val="009B62D8"/>
    <w:rsid w:val="009B6335"/>
    <w:rsid w:val="009B64FB"/>
    <w:rsid w:val="009B6C3E"/>
    <w:rsid w:val="009B6CEC"/>
    <w:rsid w:val="009C0268"/>
    <w:rsid w:val="009C0395"/>
    <w:rsid w:val="009C0C6F"/>
    <w:rsid w:val="009C0E56"/>
    <w:rsid w:val="009C1029"/>
    <w:rsid w:val="009C16EE"/>
    <w:rsid w:val="009C180D"/>
    <w:rsid w:val="009C22C7"/>
    <w:rsid w:val="009C2955"/>
    <w:rsid w:val="009C2B04"/>
    <w:rsid w:val="009C2EFE"/>
    <w:rsid w:val="009C3351"/>
    <w:rsid w:val="009C35FA"/>
    <w:rsid w:val="009C4C31"/>
    <w:rsid w:val="009C53E5"/>
    <w:rsid w:val="009C5DCD"/>
    <w:rsid w:val="009C6133"/>
    <w:rsid w:val="009C7D9A"/>
    <w:rsid w:val="009C7E95"/>
    <w:rsid w:val="009D0275"/>
    <w:rsid w:val="009D0470"/>
    <w:rsid w:val="009D07A4"/>
    <w:rsid w:val="009D0D30"/>
    <w:rsid w:val="009D117F"/>
    <w:rsid w:val="009D1483"/>
    <w:rsid w:val="009D224E"/>
    <w:rsid w:val="009D3AA3"/>
    <w:rsid w:val="009D498E"/>
    <w:rsid w:val="009D4C46"/>
    <w:rsid w:val="009D58F0"/>
    <w:rsid w:val="009D5971"/>
    <w:rsid w:val="009D59AB"/>
    <w:rsid w:val="009D6062"/>
    <w:rsid w:val="009D6332"/>
    <w:rsid w:val="009D65DC"/>
    <w:rsid w:val="009D6B93"/>
    <w:rsid w:val="009D6BBC"/>
    <w:rsid w:val="009D6DB7"/>
    <w:rsid w:val="009D743B"/>
    <w:rsid w:val="009D7614"/>
    <w:rsid w:val="009D784D"/>
    <w:rsid w:val="009E04CD"/>
    <w:rsid w:val="009E10FE"/>
    <w:rsid w:val="009E1254"/>
    <w:rsid w:val="009E237C"/>
    <w:rsid w:val="009E2E53"/>
    <w:rsid w:val="009E3528"/>
    <w:rsid w:val="009E37A4"/>
    <w:rsid w:val="009E507E"/>
    <w:rsid w:val="009E50B5"/>
    <w:rsid w:val="009E516D"/>
    <w:rsid w:val="009E538B"/>
    <w:rsid w:val="009E6977"/>
    <w:rsid w:val="009E6986"/>
    <w:rsid w:val="009E6E32"/>
    <w:rsid w:val="009E7A2D"/>
    <w:rsid w:val="009E7B41"/>
    <w:rsid w:val="009F0382"/>
    <w:rsid w:val="009F089F"/>
    <w:rsid w:val="009F0E46"/>
    <w:rsid w:val="009F10B1"/>
    <w:rsid w:val="009F1204"/>
    <w:rsid w:val="009F1A65"/>
    <w:rsid w:val="009F2168"/>
    <w:rsid w:val="009F343F"/>
    <w:rsid w:val="009F346E"/>
    <w:rsid w:val="009F3A05"/>
    <w:rsid w:val="009F4C32"/>
    <w:rsid w:val="009F53EF"/>
    <w:rsid w:val="009F590C"/>
    <w:rsid w:val="009F5B28"/>
    <w:rsid w:val="009F5C8A"/>
    <w:rsid w:val="009F665E"/>
    <w:rsid w:val="009F75C0"/>
    <w:rsid w:val="00A00FB9"/>
    <w:rsid w:val="00A0159D"/>
    <w:rsid w:val="00A0252E"/>
    <w:rsid w:val="00A028C2"/>
    <w:rsid w:val="00A02BEC"/>
    <w:rsid w:val="00A032C8"/>
    <w:rsid w:val="00A0336D"/>
    <w:rsid w:val="00A03E3D"/>
    <w:rsid w:val="00A03F2C"/>
    <w:rsid w:val="00A04469"/>
    <w:rsid w:val="00A044A9"/>
    <w:rsid w:val="00A04D98"/>
    <w:rsid w:val="00A04EC0"/>
    <w:rsid w:val="00A050F7"/>
    <w:rsid w:val="00A05419"/>
    <w:rsid w:val="00A05D6F"/>
    <w:rsid w:val="00A0608C"/>
    <w:rsid w:val="00A06E2B"/>
    <w:rsid w:val="00A0770D"/>
    <w:rsid w:val="00A100AE"/>
    <w:rsid w:val="00A106B1"/>
    <w:rsid w:val="00A106F3"/>
    <w:rsid w:val="00A10FF7"/>
    <w:rsid w:val="00A1120A"/>
    <w:rsid w:val="00A129FB"/>
    <w:rsid w:val="00A1321D"/>
    <w:rsid w:val="00A132EA"/>
    <w:rsid w:val="00A133AD"/>
    <w:rsid w:val="00A135A3"/>
    <w:rsid w:val="00A1432D"/>
    <w:rsid w:val="00A1447D"/>
    <w:rsid w:val="00A1488D"/>
    <w:rsid w:val="00A14978"/>
    <w:rsid w:val="00A164ED"/>
    <w:rsid w:val="00A166ED"/>
    <w:rsid w:val="00A16D1E"/>
    <w:rsid w:val="00A1747C"/>
    <w:rsid w:val="00A1799A"/>
    <w:rsid w:val="00A20182"/>
    <w:rsid w:val="00A202A9"/>
    <w:rsid w:val="00A2037B"/>
    <w:rsid w:val="00A20A85"/>
    <w:rsid w:val="00A20F27"/>
    <w:rsid w:val="00A21085"/>
    <w:rsid w:val="00A21C44"/>
    <w:rsid w:val="00A21E09"/>
    <w:rsid w:val="00A22F36"/>
    <w:rsid w:val="00A2302D"/>
    <w:rsid w:val="00A23163"/>
    <w:rsid w:val="00A242BC"/>
    <w:rsid w:val="00A2430A"/>
    <w:rsid w:val="00A25475"/>
    <w:rsid w:val="00A2587C"/>
    <w:rsid w:val="00A25A59"/>
    <w:rsid w:val="00A2621C"/>
    <w:rsid w:val="00A26533"/>
    <w:rsid w:val="00A26EE9"/>
    <w:rsid w:val="00A27C4A"/>
    <w:rsid w:val="00A30102"/>
    <w:rsid w:val="00A3059D"/>
    <w:rsid w:val="00A305DA"/>
    <w:rsid w:val="00A30C07"/>
    <w:rsid w:val="00A31796"/>
    <w:rsid w:val="00A32914"/>
    <w:rsid w:val="00A344CF"/>
    <w:rsid w:val="00A348E6"/>
    <w:rsid w:val="00A34DA1"/>
    <w:rsid w:val="00A3583C"/>
    <w:rsid w:val="00A35891"/>
    <w:rsid w:val="00A36732"/>
    <w:rsid w:val="00A3677D"/>
    <w:rsid w:val="00A36D69"/>
    <w:rsid w:val="00A3726D"/>
    <w:rsid w:val="00A373BD"/>
    <w:rsid w:val="00A37B11"/>
    <w:rsid w:val="00A37E46"/>
    <w:rsid w:val="00A37F1B"/>
    <w:rsid w:val="00A37FD5"/>
    <w:rsid w:val="00A40673"/>
    <w:rsid w:val="00A40D76"/>
    <w:rsid w:val="00A40DA4"/>
    <w:rsid w:val="00A41163"/>
    <w:rsid w:val="00A4130E"/>
    <w:rsid w:val="00A41577"/>
    <w:rsid w:val="00A41E14"/>
    <w:rsid w:val="00A42B81"/>
    <w:rsid w:val="00A432AE"/>
    <w:rsid w:val="00A445AB"/>
    <w:rsid w:val="00A44B05"/>
    <w:rsid w:val="00A44B52"/>
    <w:rsid w:val="00A44E17"/>
    <w:rsid w:val="00A456E2"/>
    <w:rsid w:val="00A45A64"/>
    <w:rsid w:val="00A45B1A"/>
    <w:rsid w:val="00A45B5A"/>
    <w:rsid w:val="00A46B78"/>
    <w:rsid w:val="00A46BD0"/>
    <w:rsid w:val="00A474B0"/>
    <w:rsid w:val="00A50759"/>
    <w:rsid w:val="00A51534"/>
    <w:rsid w:val="00A518B3"/>
    <w:rsid w:val="00A51C61"/>
    <w:rsid w:val="00A52106"/>
    <w:rsid w:val="00A52167"/>
    <w:rsid w:val="00A5224D"/>
    <w:rsid w:val="00A52289"/>
    <w:rsid w:val="00A52C84"/>
    <w:rsid w:val="00A52E48"/>
    <w:rsid w:val="00A535E7"/>
    <w:rsid w:val="00A53AC5"/>
    <w:rsid w:val="00A53C08"/>
    <w:rsid w:val="00A53E41"/>
    <w:rsid w:val="00A545A2"/>
    <w:rsid w:val="00A54AD7"/>
    <w:rsid w:val="00A55361"/>
    <w:rsid w:val="00A5550A"/>
    <w:rsid w:val="00A5588E"/>
    <w:rsid w:val="00A56826"/>
    <w:rsid w:val="00A5766D"/>
    <w:rsid w:val="00A578B5"/>
    <w:rsid w:val="00A57DBF"/>
    <w:rsid w:val="00A61290"/>
    <w:rsid w:val="00A617D7"/>
    <w:rsid w:val="00A62EB9"/>
    <w:rsid w:val="00A63344"/>
    <w:rsid w:val="00A64F5A"/>
    <w:rsid w:val="00A65152"/>
    <w:rsid w:val="00A658A3"/>
    <w:rsid w:val="00A65AE8"/>
    <w:rsid w:val="00A65AF0"/>
    <w:rsid w:val="00A663E9"/>
    <w:rsid w:val="00A665BC"/>
    <w:rsid w:val="00A66627"/>
    <w:rsid w:val="00A666C9"/>
    <w:rsid w:val="00A6687E"/>
    <w:rsid w:val="00A66F16"/>
    <w:rsid w:val="00A671B6"/>
    <w:rsid w:val="00A67840"/>
    <w:rsid w:val="00A6792F"/>
    <w:rsid w:val="00A70531"/>
    <w:rsid w:val="00A7053B"/>
    <w:rsid w:val="00A706F2"/>
    <w:rsid w:val="00A70C42"/>
    <w:rsid w:val="00A716EB"/>
    <w:rsid w:val="00A718BD"/>
    <w:rsid w:val="00A720A0"/>
    <w:rsid w:val="00A72A8C"/>
    <w:rsid w:val="00A72F97"/>
    <w:rsid w:val="00A7355D"/>
    <w:rsid w:val="00A7370D"/>
    <w:rsid w:val="00A73A7E"/>
    <w:rsid w:val="00A74468"/>
    <w:rsid w:val="00A7454A"/>
    <w:rsid w:val="00A7484C"/>
    <w:rsid w:val="00A75468"/>
    <w:rsid w:val="00A759FE"/>
    <w:rsid w:val="00A75E05"/>
    <w:rsid w:val="00A766D8"/>
    <w:rsid w:val="00A76F8C"/>
    <w:rsid w:val="00A77172"/>
    <w:rsid w:val="00A774DF"/>
    <w:rsid w:val="00A778DA"/>
    <w:rsid w:val="00A77A74"/>
    <w:rsid w:val="00A77B87"/>
    <w:rsid w:val="00A80984"/>
    <w:rsid w:val="00A80B73"/>
    <w:rsid w:val="00A81CA3"/>
    <w:rsid w:val="00A81DA5"/>
    <w:rsid w:val="00A82375"/>
    <w:rsid w:val="00A82BBD"/>
    <w:rsid w:val="00A82C76"/>
    <w:rsid w:val="00A82F23"/>
    <w:rsid w:val="00A83440"/>
    <w:rsid w:val="00A8359A"/>
    <w:rsid w:val="00A83C92"/>
    <w:rsid w:val="00A846C8"/>
    <w:rsid w:val="00A85BB9"/>
    <w:rsid w:val="00A85C25"/>
    <w:rsid w:val="00A860BD"/>
    <w:rsid w:val="00A862D6"/>
    <w:rsid w:val="00A86401"/>
    <w:rsid w:val="00A86457"/>
    <w:rsid w:val="00A86CF7"/>
    <w:rsid w:val="00A8707E"/>
    <w:rsid w:val="00A872DB"/>
    <w:rsid w:val="00A8756F"/>
    <w:rsid w:val="00A87582"/>
    <w:rsid w:val="00A875DA"/>
    <w:rsid w:val="00A90419"/>
    <w:rsid w:val="00A9082F"/>
    <w:rsid w:val="00A90987"/>
    <w:rsid w:val="00A90BE4"/>
    <w:rsid w:val="00A90D19"/>
    <w:rsid w:val="00A91A69"/>
    <w:rsid w:val="00A9263F"/>
    <w:rsid w:val="00A92AE1"/>
    <w:rsid w:val="00A93C95"/>
    <w:rsid w:val="00A94B53"/>
    <w:rsid w:val="00A956F0"/>
    <w:rsid w:val="00A958EF"/>
    <w:rsid w:val="00A96271"/>
    <w:rsid w:val="00A967AC"/>
    <w:rsid w:val="00A97197"/>
    <w:rsid w:val="00A971AA"/>
    <w:rsid w:val="00A9772B"/>
    <w:rsid w:val="00AA07EB"/>
    <w:rsid w:val="00AA0E26"/>
    <w:rsid w:val="00AA10FC"/>
    <w:rsid w:val="00AA262A"/>
    <w:rsid w:val="00AA2802"/>
    <w:rsid w:val="00AA42DB"/>
    <w:rsid w:val="00AA440B"/>
    <w:rsid w:val="00AA45CA"/>
    <w:rsid w:val="00AA4645"/>
    <w:rsid w:val="00AA4762"/>
    <w:rsid w:val="00AA5A31"/>
    <w:rsid w:val="00AA5A7A"/>
    <w:rsid w:val="00AA5ABD"/>
    <w:rsid w:val="00AA5D65"/>
    <w:rsid w:val="00AA634A"/>
    <w:rsid w:val="00AA78BB"/>
    <w:rsid w:val="00AA7CC8"/>
    <w:rsid w:val="00AA7EFC"/>
    <w:rsid w:val="00AB11ED"/>
    <w:rsid w:val="00AB13D6"/>
    <w:rsid w:val="00AB16A2"/>
    <w:rsid w:val="00AB1706"/>
    <w:rsid w:val="00AB24A4"/>
    <w:rsid w:val="00AB2A3F"/>
    <w:rsid w:val="00AB435F"/>
    <w:rsid w:val="00AB4E5E"/>
    <w:rsid w:val="00AB5426"/>
    <w:rsid w:val="00AB59FA"/>
    <w:rsid w:val="00AB5ADA"/>
    <w:rsid w:val="00AB6076"/>
    <w:rsid w:val="00AC01EF"/>
    <w:rsid w:val="00AC0FAA"/>
    <w:rsid w:val="00AC106C"/>
    <w:rsid w:val="00AC1A32"/>
    <w:rsid w:val="00AC203E"/>
    <w:rsid w:val="00AC268E"/>
    <w:rsid w:val="00AC327B"/>
    <w:rsid w:val="00AC3AA9"/>
    <w:rsid w:val="00AC3B49"/>
    <w:rsid w:val="00AC4492"/>
    <w:rsid w:val="00AC4A58"/>
    <w:rsid w:val="00AC4AC8"/>
    <w:rsid w:val="00AC5B65"/>
    <w:rsid w:val="00AC5F6F"/>
    <w:rsid w:val="00AC6075"/>
    <w:rsid w:val="00AC69E2"/>
    <w:rsid w:val="00AC6D89"/>
    <w:rsid w:val="00AC72DA"/>
    <w:rsid w:val="00AC7D69"/>
    <w:rsid w:val="00AD01A7"/>
    <w:rsid w:val="00AD0311"/>
    <w:rsid w:val="00AD07C9"/>
    <w:rsid w:val="00AD15F9"/>
    <w:rsid w:val="00AD2515"/>
    <w:rsid w:val="00AD25D3"/>
    <w:rsid w:val="00AD3443"/>
    <w:rsid w:val="00AD40E6"/>
    <w:rsid w:val="00AD48B6"/>
    <w:rsid w:val="00AD4A4E"/>
    <w:rsid w:val="00AD4E4E"/>
    <w:rsid w:val="00AD5306"/>
    <w:rsid w:val="00AD5389"/>
    <w:rsid w:val="00AD5965"/>
    <w:rsid w:val="00AD6B6A"/>
    <w:rsid w:val="00AD72D0"/>
    <w:rsid w:val="00AD737A"/>
    <w:rsid w:val="00AD7C17"/>
    <w:rsid w:val="00AE03E3"/>
    <w:rsid w:val="00AE0593"/>
    <w:rsid w:val="00AE1258"/>
    <w:rsid w:val="00AE2081"/>
    <w:rsid w:val="00AE30CE"/>
    <w:rsid w:val="00AE3F6A"/>
    <w:rsid w:val="00AE45A9"/>
    <w:rsid w:val="00AE4E50"/>
    <w:rsid w:val="00AE52A6"/>
    <w:rsid w:val="00AE5A80"/>
    <w:rsid w:val="00AE60A5"/>
    <w:rsid w:val="00AE6151"/>
    <w:rsid w:val="00AE6249"/>
    <w:rsid w:val="00AE67BD"/>
    <w:rsid w:val="00AE68F2"/>
    <w:rsid w:val="00AE6B98"/>
    <w:rsid w:val="00AE7051"/>
    <w:rsid w:val="00AE742F"/>
    <w:rsid w:val="00AE7C21"/>
    <w:rsid w:val="00AF01D7"/>
    <w:rsid w:val="00AF086E"/>
    <w:rsid w:val="00AF09B8"/>
    <w:rsid w:val="00AF1D4F"/>
    <w:rsid w:val="00AF2151"/>
    <w:rsid w:val="00AF35A1"/>
    <w:rsid w:val="00AF377A"/>
    <w:rsid w:val="00AF3B83"/>
    <w:rsid w:val="00AF3E4A"/>
    <w:rsid w:val="00AF4571"/>
    <w:rsid w:val="00AF466A"/>
    <w:rsid w:val="00AF4FB3"/>
    <w:rsid w:val="00AF521D"/>
    <w:rsid w:val="00AF5281"/>
    <w:rsid w:val="00AF560E"/>
    <w:rsid w:val="00AF65C5"/>
    <w:rsid w:val="00AF7D3E"/>
    <w:rsid w:val="00B000A6"/>
    <w:rsid w:val="00B00E5F"/>
    <w:rsid w:val="00B01A46"/>
    <w:rsid w:val="00B01FA1"/>
    <w:rsid w:val="00B02F79"/>
    <w:rsid w:val="00B03433"/>
    <w:rsid w:val="00B035AF"/>
    <w:rsid w:val="00B03DC7"/>
    <w:rsid w:val="00B03E3B"/>
    <w:rsid w:val="00B042AE"/>
    <w:rsid w:val="00B04A3D"/>
    <w:rsid w:val="00B04F3F"/>
    <w:rsid w:val="00B0505C"/>
    <w:rsid w:val="00B05124"/>
    <w:rsid w:val="00B051C6"/>
    <w:rsid w:val="00B05416"/>
    <w:rsid w:val="00B05622"/>
    <w:rsid w:val="00B06895"/>
    <w:rsid w:val="00B07CE8"/>
    <w:rsid w:val="00B07D7C"/>
    <w:rsid w:val="00B07EC7"/>
    <w:rsid w:val="00B10164"/>
    <w:rsid w:val="00B1278D"/>
    <w:rsid w:val="00B12867"/>
    <w:rsid w:val="00B12B63"/>
    <w:rsid w:val="00B145CC"/>
    <w:rsid w:val="00B151C6"/>
    <w:rsid w:val="00B15CE6"/>
    <w:rsid w:val="00B15CF9"/>
    <w:rsid w:val="00B15F2E"/>
    <w:rsid w:val="00B1713A"/>
    <w:rsid w:val="00B1748E"/>
    <w:rsid w:val="00B17661"/>
    <w:rsid w:val="00B17800"/>
    <w:rsid w:val="00B20410"/>
    <w:rsid w:val="00B204A3"/>
    <w:rsid w:val="00B20790"/>
    <w:rsid w:val="00B2089C"/>
    <w:rsid w:val="00B20B0D"/>
    <w:rsid w:val="00B20BC5"/>
    <w:rsid w:val="00B212D8"/>
    <w:rsid w:val="00B217F5"/>
    <w:rsid w:val="00B21A84"/>
    <w:rsid w:val="00B223EA"/>
    <w:rsid w:val="00B22B65"/>
    <w:rsid w:val="00B23215"/>
    <w:rsid w:val="00B23B8E"/>
    <w:rsid w:val="00B23CA2"/>
    <w:rsid w:val="00B23D07"/>
    <w:rsid w:val="00B245FF"/>
    <w:rsid w:val="00B24675"/>
    <w:rsid w:val="00B247C3"/>
    <w:rsid w:val="00B24E38"/>
    <w:rsid w:val="00B256B3"/>
    <w:rsid w:val="00B25720"/>
    <w:rsid w:val="00B25891"/>
    <w:rsid w:val="00B263A4"/>
    <w:rsid w:val="00B26668"/>
    <w:rsid w:val="00B266F0"/>
    <w:rsid w:val="00B26883"/>
    <w:rsid w:val="00B26D2B"/>
    <w:rsid w:val="00B26E45"/>
    <w:rsid w:val="00B27157"/>
    <w:rsid w:val="00B273E0"/>
    <w:rsid w:val="00B317D4"/>
    <w:rsid w:val="00B3185D"/>
    <w:rsid w:val="00B3264B"/>
    <w:rsid w:val="00B32D0B"/>
    <w:rsid w:val="00B3345C"/>
    <w:rsid w:val="00B33869"/>
    <w:rsid w:val="00B33D79"/>
    <w:rsid w:val="00B33FC7"/>
    <w:rsid w:val="00B34213"/>
    <w:rsid w:val="00B34E62"/>
    <w:rsid w:val="00B351FB"/>
    <w:rsid w:val="00B35C6B"/>
    <w:rsid w:val="00B379E5"/>
    <w:rsid w:val="00B3E0AE"/>
    <w:rsid w:val="00B40978"/>
    <w:rsid w:val="00B409A7"/>
    <w:rsid w:val="00B41055"/>
    <w:rsid w:val="00B4107D"/>
    <w:rsid w:val="00B41903"/>
    <w:rsid w:val="00B41D72"/>
    <w:rsid w:val="00B426B0"/>
    <w:rsid w:val="00B429F7"/>
    <w:rsid w:val="00B42BFA"/>
    <w:rsid w:val="00B43526"/>
    <w:rsid w:val="00B4364A"/>
    <w:rsid w:val="00B446CF"/>
    <w:rsid w:val="00B45348"/>
    <w:rsid w:val="00B4577B"/>
    <w:rsid w:val="00B45AB6"/>
    <w:rsid w:val="00B45C9C"/>
    <w:rsid w:val="00B45DF8"/>
    <w:rsid w:val="00B466EB"/>
    <w:rsid w:val="00B46CB2"/>
    <w:rsid w:val="00B476AE"/>
    <w:rsid w:val="00B47A66"/>
    <w:rsid w:val="00B47D87"/>
    <w:rsid w:val="00B50199"/>
    <w:rsid w:val="00B51521"/>
    <w:rsid w:val="00B5167E"/>
    <w:rsid w:val="00B518F6"/>
    <w:rsid w:val="00B519A2"/>
    <w:rsid w:val="00B52200"/>
    <w:rsid w:val="00B52C4C"/>
    <w:rsid w:val="00B536EF"/>
    <w:rsid w:val="00B53727"/>
    <w:rsid w:val="00B53B7E"/>
    <w:rsid w:val="00B5488F"/>
    <w:rsid w:val="00B54B2B"/>
    <w:rsid w:val="00B56B9E"/>
    <w:rsid w:val="00B57940"/>
    <w:rsid w:val="00B57A0F"/>
    <w:rsid w:val="00B60355"/>
    <w:rsid w:val="00B613AB"/>
    <w:rsid w:val="00B623B1"/>
    <w:rsid w:val="00B626EF"/>
    <w:rsid w:val="00B62B11"/>
    <w:rsid w:val="00B632FE"/>
    <w:rsid w:val="00B63392"/>
    <w:rsid w:val="00B639A8"/>
    <w:rsid w:val="00B63BBA"/>
    <w:rsid w:val="00B64103"/>
    <w:rsid w:val="00B6430B"/>
    <w:rsid w:val="00B650CB"/>
    <w:rsid w:val="00B65155"/>
    <w:rsid w:val="00B666BA"/>
    <w:rsid w:val="00B66AA7"/>
    <w:rsid w:val="00B66E2D"/>
    <w:rsid w:val="00B67284"/>
    <w:rsid w:val="00B675B2"/>
    <w:rsid w:val="00B675F5"/>
    <w:rsid w:val="00B676BE"/>
    <w:rsid w:val="00B67813"/>
    <w:rsid w:val="00B70785"/>
    <w:rsid w:val="00B71ADA"/>
    <w:rsid w:val="00B729DA"/>
    <w:rsid w:val="00B7340D"/>
    <w:rsid w:val="00B73A84"/>
    <w:rsid w:val="00B73B43"/>
    <w:rsid w:val="00B742C8"/>
    <w:rsid w:val="00B743D8"/>
    <w:rsid w:val="00B74CFF"/>
    <w:rsid w:val="00B74EA1"/>
    <w:rsid w:val="00B7570B"/>
    <w:rsid w:val="00B75B26"/>
    <w:rsid w:val="00B76850"/>
    <w:rsid w:val="00B76C2C"/>
    <w:rsid w:val="00B802F5"/>
    <w:rsid w:val="00B80428"/>
    <w:rsid w:val="00B80CA4"/>
    <w:rsid w:val="00B80D12"/>
    <w:rsid w:val="00B80FCF"/>
    <w:rsid w:val="00B811A2"/>
    <w:rsid w:val="00B821C7"/>
    <w:rsid w:val="00B82893"/>
    <w:rsid w:val="00B82AAC"/>
    <w:rsid w:val="00B82EE1"/>
    <w:rsid w:val="00B833DA"/>
    <w:rsid w:val="00B83B0A"/>
    <w:rsid w:val="00B83CDD"/>
    <w:rsid w:val="00B844A3"/>
    <w:rsid w:val="00B8452A"/>
    <w:rsid w:val="00B8459A"/>
    <w:rsid w:val="00B851CF"/>
    <w:rsid w:val="00B853DC"/>
    <w:rsid w:val="00B8570A"/>
    <w:rsid w:val="00B859D1"/>
    <w:rsid w:val="00B870E3"/>
    <w:rsid w:val="00B87DCC"/>
    <w:rsid w:val="00B90247"/>
    <w:rsid w:val="00B908D4"/>
    <w:rsid w:val="00B90CD6"/>
    <w:rsid w:val="00B90E25"/>
    <w:rsid w:val="00B9193D"/>
    <w:rsid w:val="00B91FBF"/>
    <w:rsid w:val="00B92021"/>
    <w:rsid w:val="00B9209E"/>
    <w:rsid w:val="00B93540"/>
    <w:rsid w:val="00B9373A"/>
    <w:rsid w:val="00B940BB"/>
    <w:rsid w:val="00B94EF4"/>
    <w:rsid w:val="00B94F45"/>
    <w:rsid w:val="00B9549A"/>
    <w:rsid w:val="00B95858"/>
    <w:rsid w:val="00B958E2"/>
    <w:rsid w:val="00B9629E"/>
    <w:rsid w:val="00B96E87"/>
    <w:rsid w:val="00B96E97"/>
    <w:rsid w:val="00B96F9E"/>
    <w:rsid w:val="00BA0CB0"/>
    <w:rsid w:val="00BA0EBF"/>
    <w:rsid w:val="00BA10AB"/>
    <w:rsid w:val="00BA1319"/>
    <w:rsid w:val="00BA1405"/>
    <w:rsid w:val="00BA1B7D"/>
    <w:rsid w:val="00BA1FAF"/>
    <w:rsid w:val="00BA294D"/>
    <w:rsid w:val="00BA2C81"/>
    <w:rsid w:val="00BA30D0"/>
    <w:rsid w:val="00BA32AC"/>
    <w:rsid w:val="00BA33B5"/>
    <w:rsid w:val="00BA38ED"/>
    <w:rsid w:val="00BA411E"/>
    <w:rsid w:val="00BA50FD"/>
    <w:rsid w:val="00BA6674"/>
    <w:rsid w:val="00BA6A3D"/>
    <w:rsid w:val="00BA6BBA"/>
    <w:rsid w:val="00BA6E59"/>
    <w:rsid w:val="00BA6E79"/>
    <w:rsid w:val="00BA7010"/>
    <w:rsid w:val="00BA7385"/>
    <w:rsid w:val="00BA73BE"/>
    <w:rsid w:val="00BA7AAC"/>
    <w:rsid w:val="00BB02AB"/>
    <w:rsid w:val="00BB03EB"/>
    <w:rsid w:val="00BB0E3D"/>
    <w:rsid w:val="00BB1AE0"/>
    <w:rsid w:val="00BB2750"/>
    <w:rsid w:val="00BB27FF"/>
    <w:rsid w:val="00BB3320"/>
    <w:rsid w:val="00BB47E4"/>
    <w:rsid w:val="00BB4C2A"/>
    <w:rsid w:val="00BB4C73"/>
    <w:rsid w:val="00BB500A"/>
    <w:rsid w:val="00BB548C"/>
    <w:rsid w:val="00BB553B"/>
    <w:rsid w:val="00BB59E2"/>
    <w:rsid w:val="00BB620C"/>
    <w:rsid w:val="00BB68BB"/>
    <w:rsid w:val="00BB6A29"/>
    <w:rsid w:val="00BB6BAC"/>
    <w:rsid w:val="00BB6CAD"/>
    <w:rsid w:val="00BB72C0"/>
    <w:rsid w:val="00BB7470"/>
    <w:rsid w:val="00BB79F0"/>
    <w:rsid w:val="00BB7A5D"/>
    <w:rsid w:val="00BC06E3"/>
    <w:rsid w:val="00BC0C86"/>
    <w:rsid w:val="00BC0DE9"/>
    <w:rsid w:val="00BC0F83"/>
    <w:rsid w:val="00BC17F9"/>
    <w:rsid w:val="00BC1D02"/>
    <w:rsid w:val="00BC1F2F"/>
    <w:rsid w:val="00BC2216"/>
    <w:rsid w:val="00BC2A4E"/>
    <w:rsid w:val="00BC2B14"/>
    <w:rsid w:val="00BC2F77"/>
    <w:rsid w:val="00BC3058"/>
    <w:rsid w:val="00BC3FD4"/>
    <w:rsid w:val="00BC4097"/>
    <w:rsid w:val="00BC4724"/>
    <w:rsid w:val="00BC48F0"/>
    <w:rsid w:val="00BC494F"/>
    <w:rsid w:val="00BC565F"/>
    <w:rsid w:val="00BC5773"/>
    <w:rsid w:val="00BC6299"/>
    <w:rsid w:val="00BC64BA"/>
    <w:rsid w:val="00BC7025"/>
    <w:rsid w:val="00BC767A"/>
    <w:rsid w:val="00BC79F1"/>
    <w:rsid w:val="00BC7E12"/>
    <w:rsid w:val="00BD00BF"/>
    <w:rsid w:val="00BD0166"/>
    <w:rsid w:val="00BD0C02"/>
    <w:rsid w:val="00BD0F82"/>
    <w:rsid w:val="00BD2643"/>
    <w:rsid w:val="00BD3235"/>
    <w:rsid w:val="00BD3359"/>
    <w:rsid w:val="00BD3523"/>
    <w:rsid w:val="00BD3552"/>
    <w:rsid w:val="00BD39AE"/>
    <w:rsid w:val="00BD5624"/>
    <w:rsid w:val="00BD5A42"/>
    <w:rsid w:val="00BD6459"/>
    <w:rsid w:val="00BD67D1"/>
    <w:rsid w:val="00BD68BF"/>
    <w:rsid w:val="00BD77B3"/>
    <w:rsid w:val="00BE02D3"/>
    <w:rsid w:val="00BE0AB1"/>
    <w:rsid w:val="00BE162C"/>
    <w:rsid w:val="00BE1A8A"/>
    <w:rsid w:val="00BE1DBF"/>
    <w:rsid w:val="00BE1E52"/>
    <w:rsid w:val="00BE2296"/>
    <w:rsid w:val="00BE233A"/>
    <w:rsid w:val="00BE338C"/>
    <w:rsid w:val="00BE3EA1"/>
    <w:rsid w:val="00BE44FB"/>
    <w:rsid w:val="00BE6822"/>
    <w:rsid w:val="00BF0B5D"/>
    <w:rsid w:val="00BF11CA"/>
    <w:rsid w:val="00BF2368"/>
    <w:rsid w:val="00BF243E"/>
    <w:rsid w:val="00BF37C1"/>
    <w:rsid w:val="00BF3FEF"/>
    <w:rsid w:val="00BF4996"/>
    <w:rsid w:val="00BF4AF2"/>
    <w:rsid w:val="00BF4E2A"/>
    <w:rsid w:val="00BF50B5"/>
    <w:rsid w:val="00BF59BE"/>
    <w:rsid w:val="00BF5D93"/>
    <w:rsid w:val="00BF6804"/>
    <w:rsid w:val="00BF780A"/>
    <w:rsid w:val="00C0039F"/>
    <w:rsid w:val="00C00847"/>
    <w:rsid w:val="00C00A2B"/>
    <w:rsid w:val="00C00D12"/>
    <w:rsid w:val="00C00ED8"/>
    <w:rsid w:val="00C00EF9"/>
    <w:rsid w:val="00C01F7B"/>
    <w:rsid w:val="00C02E18"/>
    <w:rsid w:val="00C0345B"/>
    <w:rsid w:val="00C0373A"/>
    <w:rsid w:val="00C04164"/>
    <w:rsid w:val="00C048A9"/>
    <w:rsid w:val="00C049E7"/>
    <w:rsid w:val="00C04ADD"/>
    <w:rsid w:val="00C04ED2"/>
    <w:rsid w:val="00C04F8A"/>
    <w:rsid w:val="00C051A1"/>
    <w:rsid w:val="00C05760"/>
    <w:rsid w:val="00C0583C"/>
    <w:rsid w:val="00C0594C"/>
    <w:rsid w:val="00C05A62"/>
    <w:rsid w:val="00C05CB1"/>
    <w:rsid w:val="00C0696F"/>
    <w:rsid w:val="00C06DD7"/>
    <w:rsid w:val="00C06F2D"/>
    <w:rsid w:val="00C07074"/>
    <w:rsid w:val="00C07092"/>
    <w:rsid w:val="00C071D4"/>
    <w:rsid w:val="00C07716"/>
    <w:rsid w:val="00C1039F"/>
    <w:rsid w:val="00C11269"/>
    <w:rsid w:val="00C121B2"/>
    <w:rsid w:val="00C12F1D"/>
    <w:rsid w:val="00C1376C"/>
    <w:rsid w:val="00C13F89"/>
    <w:rsid w:val="00C14235"/>
    <w:rsid w:val="00C15474"/>
    <w:rsid w:val="00C15752"/>
    <w:rsid w:val="00C15C6C"/>
    <w:rsid w:val="00C1655B"/>
    <w:rsid w:val="00C16CBF"/>
    <w:rsid w:val="00C16F4B"/>
    <w:rsid w:val="00C16F9D"/>
    <w:rsid w:val="00C1715B"/>
    <w:rsid w:val="00C1760D"/>
    <w:rsid w:val="00C176F5"/>
    <w:rsid w:val="00C1772E"/>
    <w:rsid w:val="00C17EDA"/>
    <w:rsid w:val="00C20059"/>
    <w:rsid w:val="00C20E28"/>
    <w:rsid w:val="00C20EB1"/>
    <w:rsid w:val="00C2237F"/>
    <w:rsid w:val="00C224A0"/>
    <w:rsid w:val="00C2286E"/>
    <w:rsid w:val="00C2295E"/>
    <w:rsid w:val="00C22D68"/>
    <w:rsid w:val="00C22D9F"/>
    <w:rsid w:val="00C22EA8"/>
    <w:rsid w:val="00C2321B"/>
    <w:rsid w:val="00C23CF9"/>
    <w:rsid w:val="00C23ED6"/>
    <w:rsid w:val="00C240FB"/>
    <w:rsid w:val="00C24AC1"/>
    <w:rsid w:val="00C259C6"/>
    <w:rsid w:val="00C2744C"/>
    <w:rsid w:val="00C27A98"/>
    <w:rsid w:val="00C27D7E"/>
    <w:rsid w:val="00C27E01"/>
    <w:rsid w:val="00C30422"/>
    <w:rsid w:val="00C3070D"/>
    <w:rsid w:val="00C310B6"/>
    <w:rsid w:val="00C31314"/>
    <w:rsid w:val="00C31C39"/>
    <w:rsid w:val="00C320AC"/>
    <w:rsid w:val="00C327D4"/>
    <w:rsid w:val="00C32D64"/>
    <w:rsid w:val="00C32F6F"/>
    <w:rsid w:val="00C33065"/>
    <w:rsid w:val="00C33D65"/>
    <w:rsid w:val="00C3436E"/>
    <w:rsid w:val="00C355B2"/>
    <w:rsid w:val="00C35C47"/>
    <w:rsid w:val="00C35FEE"/>
    <w:rsid w:val="00C36928"/>
    <w:rsid w:val="00C36ACF"/>
    <w:rsid w:val="00C37744"/>
    <w:rsid w:val="00C40A76"/>
    <w:rsid w:val="00C40E3D"/>
    <w:rsid w:val="00C41104"/>
    <w:rsid w:val="00C4172C"/>
    <w:rsid w:val="00C42161"/>
    <w:rsid w:val="00C423F9"/>
    <w:rsid w:val="00C42535"/>
    <w:rsid w:val="00C437A4"/>
    <w:rsid w:val="00C43BE4"/>
    <w:rsid w:val="00C4486D"/>
    <w:rsid w:val="00C44CA3"/>
    <w:rsid w:val="00C4553F"/>
    <w:rsid w:val="00C46E67"/>
    <w:rsid w:val="00C47304"/>
    <w:rsid w:val="00C47652"/>
    <w:rsid w:val="00C47841"/>
    <w:rsid w:val="00C479C1"/>
    <w:rsid w:val="00C50143"/>
    <w:rsid w:val="00C50826"/>
    <w:rsid w:val="00C50B82"/>
    <w:rsid w:val="00C50E55"/>
    <w:rsid w:val="00C516A8"/>
    <w:rsid w:val="00C517F6"/>
    <w:rsid w:val="00C5196A"/>
    <w:rsid w:val="00C52C74"/>
    <w:rsid w:val="00C5334E"/>
    <w:rsid w:val="00C533B5"/>
    <w:rsid w:val="00C5432C"/>
    <w:rsid w:val="00C543CB"/>
    <w:rsid w:val="00C553C5"/>
    <w:rsid w:val="00C55476"/>
    <w:rsid w:val="00C55A3A"/>
    <w:rsid w:val="00C56433"/>
    <w:rsid w:val="00C564C6"/>
    <w:rsid w:val="00C578F1"/>
    <w:rsid w:val="00C601D0"/>
    <w:rsid w:val="00C609C0"/>
    <w:rsid w:val="00C60E4C"/>
    <w:rsid w:val="00C618C1"/>
    <w:rsid w:val="00C619D0"/>
    <w:rsid w:val="00C62949"/>
    <w:rsid w:val="00C629F4"/>
    <w:rsid w:val="00C62FA9"/>
    <w:rsid w:val="00C63BC2"/>
    <w:rsid w:val="00C63EE6"/>
    <w:rsid w:val="00C64FFB"/>
    <w:rsid w:val="00C65F70"/>
    <w:rsid w:val="00C665D1"/>
    <w:rsid w:val="00C6660F"/>
    <w:rsid w:val="00C670FF"/>
    <w:rsid w:val="00C6765E"/>
    <w:rsid w:val="00C67888"/>
    <w:rsid w:val="00C678CE"/>
    <w:rsid w:val="00C70090"/>
    <w:rsid w:val="00C7052F"/>
    <w:rsid w:val="00C711FA"/>
    <w:rsid w:val="00C71235"/>
    <w:rsid w:val="00C71534"/>
    <w:rsid w:val="00C715F5"/>
    <w:rsid w:val="00C718FB"/>
    <w:rsid w:val="00C7202D"/>
    <w:rsid w:val="00C72628"/>
    <w:rsid w:val="00C72924"/>
    <w:rsid w:val="00C73137"/>
    <w:rsid w:val="00C73AB9"/>
    <w:rsid w:val="00C7416D"/>
    <w:rsid w:val="00C748B7"/>
    <w:rsid w:val="00C74C70"/>
    <w:rsid w:val="00C7553F"/>
    <w:rsid w:val="00C7718A"/>
    <w:rsid w:val="00C779E8"/>
    <w:rsid w:val="00C808EF"/>
    <w:rsid w:val="00C809D1"/>
    <w:rsid w:val="00C80A59"/>
    <w:rsid w:val="00C8220A"/>
    <w:rsid w:val="00C85AC9"/>
    <w:rsid w:val="00C86A7E"/>
    <w:rsid w:val="00C872DF"/>
    <w:rsid w:val="00C8795F"/>
    <w:rsid w:val="00C87C12"/>
    <w:rsid w:val="00C903C2"/>
    <w:rsid w:val="00C90AF4"/>
    <w:rsid w:val="00C91105"/>
    <w:rsid w:val="00C916AB"/>
    <w:rsid w:val="00C916C6"/>
    <w:rsid w:val="00C91713"/>
    <w:rsid w:val="00C917C2"/>
    <w:rsid w:val="00C91BB3"/>
    <w:rsid w:val="00C9210E"/>
    <w:rsid w:val="00C92368"/>
    <w:rsid w:val="00C9318A"/>
    <w:rsid w:val="00C937C9"/>
    <w:rsid w:val="00C93DF3"/>
    <w:rsid w:val="00C93E14"/>
    <w:rsid w:val="00C93EFA"/>
    <w:rsid w:val="00C94108"/>
    <w:rsid w:val="00C94385"/>
    <w:rsid w:val="00C94579"/>
    <w:rsid w:val="00C945B8"/>
    <w:rsid w:val="00C951AD"/>
    <w:rsid w:val="00C95F82"/>
    <w:rsid w:val="00C96D08"/>
    <w:rsid w:val="00C96E87"/>
    <w:rsid w:val="00C9733A"/>
    <w:rsid w:val="00CA0266"/>
    <w:rsid w:val="00CA0374"/>
    <w:rsid w:val="00CA08E0"/>
    <w:rsid w:val="00CA0975"/>
    <w:rsid w:val="00CA0D42"/>
    <w:rsid w:val="00CA0DCD"/>
    <w:rsid w:val="00CA0DF9"/>
    <w:rsid w:val="00CA0E37"/>
    <w:rsid w:val="00CA0F0C"/>
    <w:rsid w:val="00CA1228"/>
    <w:rsid w:val="00CA1818"/>
    <w:rsid w:val="00CA1DFB"/>
    <w:rsid w:val="00CA22D1"/>
    <w:rsid w:val="00CA2766"/>
    <w:rsid w:val="00CA3E42"/>
    <w:rsid w:val="00CA3EA0"/>
    <w:rsid w:val="00CA488E"/>
    <w:rsid w:val="00CA4D11"/>
    <w:rsid w:val="00CA5973"/>
    <w:rsid w:val="00CA5CB1"/>
    <w:rsid w:val="00CA5E91"/>
    <w:rsid w:val="00CA613D"/>
    <w:rsid w:val="00CA6825"/>
    <w:rsid w:val="00CA68C1"/>
    <w:rsid w:val="00CA727C"/>
    <w:rsid w:val="00CA729E"/>
    <w:rsid w:val="00CA744E"/>
    <w:rsid w:val="00CA7DE9"/>
    <w:rsid w:val="00CB0971"/>
    <w:rsid w:val="00CB0ACC"/>
    <w:rsid w:val="00CB0BB7"/>
    <w:rsid w:val="00CB0CB1"/>
    <w:rsid w:val="00CB0CF4"/>
    <w:rsid w:val="00CB14B1"/>
    <w:rsid w:val="00CB2321"/>
    <w:rsid w:val="00CB2614"/>
    <w:rsid w:val="00CB29C2"/>
    <w:rsid w:val="00CB3DDF"/>
    <w:rsid w:val="00CB4875"/>
    <w:rsid w:val="00CB74D6"/>
    <w:rsid w:val="00CB7B33"/>
    <w:rsid w:val="00CC05BA"/>
    <w:rsid w:val="00CC18C9"/>
    <w:rsid w:val="00CC1A19"/>
    <w:rsid w:val="00CC1AB1"/>
    <w:rsid w:val="00CC1D57"/>
    <w:rsid w:val="00CC227B"/>
    <w:rsid w:val="00CC23AD"/>
    <w:rsid w:val="00CC2785"/>
    <w:rsid w:val="00CC2AC2"/>
    <w:rsid w:val="00CC383A"/>
    <w:rsid w:val="00CC438A"/>
    <w:rsid w:val="00CC4BC1"/>
    <w:rsid w:val="00CC4E2E"/>
    <w:rsid w:val="00CC5571"/>
    <w:rsid w:val="00CC5673"/>
    <w:rsid w:val="00CC5976"/>
    <w:rsid w:val="00CC62B4"/>
    <w:rsid w:val="00CC6B93"/>
    <w:rsid w:val="00CC6E07"/>
    <w:rsid w:val="00CC7052"/>
    <w:rsid w:val="00CC731B"/>
    <w:rsid w:val="00CC776D"/>
    <w:rsid w:val="00CC7EE8"/>
    <w:rsid w:val="00CD0585"/>
    <w:rsid w:val="00CD0955"/>
    <w:rsid w:val="00CD0EB8"/>
    <w:rsid w:val="00CD1150"/>
    <w:rsid w:val="00CD16DA"/>
    <w:rsid w:val="00CD1C09"/>
    <w:rsid w:val="00CD1CDA"/>
    <w:rsid w:val="00CD1F2D"/>
    <w:rsid w:val="00CD1F94"/>
    <w:rsid w:val="00CD26D2"/>
    <w:rsid w:val="00CD2716"/>
    <w:rsid w:val="00CD2B3B"/>
    <w:rsid w:val="00CD34ED"/>
    <w:rsid w:val="00CD3672"/>
    <w:rsid w:val="00CD3A70"/>
    <w:rsid w:val="00CD3CF9"/>
    <w:rsid w:val="00CD3EE4"/>
    <w:rsid w:val="00CD3F5B"/>
    <w:rsid w:val="00CD4180"/>
    <w:rsid w:val="00CD48A7"/>
    <w:rsid w:val="00CD4B6B"/>
    <w:rsid w:val="00CD4D7C"/>
    <w:rsid w:val="00CD5696"/>
    <w:rsid w:val="00CD5CE8"/>
    <w:rsid w:val="00CD6F78"/>
    <w:rsid w:val="00CD7515"/>
    <w:rsid w:val="00CE0463"/>
    <w:rsid w:val="00CE0535"/>
    <w:rsid w:val="00CE1424"/>
    <w:rsid w:val="00CE16F3"/>
    <w:rsid w:val="00CE1BF3"/>
    <w:rsid w:val="00CE1F8B"/>
    <w:rsid w:val="00CE2290"/>
    <w:rsid w:val="00CE2527"/>
    <w:rsid w:val="00CE277D"/>
    <w:rsid w:val="00CE2980"/>
    <w:rsid w:val="00CE2E77"/>
    <w:rsid w:val="00CE3AD9"/>
    <w:rsid w:val="00CE3BE0"/>
    <w:rsid w:val="00CE3EF1"/>
    <w:rsid w:val="00CE4E11"/>
    <w:rsid w:val="00CE59EA"/>
    <w:rsid w:val="00CE5A76"/>
    <w:rsid w:val="00CE5B1E"/>
    <w:rsid w:val="00CE60F2"/>
    <w:rsid w:val="00CE6892"/>
    <w:rsid w:val="00CE798C"/>
    <w:rsid w:val="00CE7DBF"/>
    <w:rsid w:val="00CE7EEF"/>
    <w:rsid w:val="00CE7F53"/>
    <w:rsid w:val="00CF02FB"/>
    <w:rsid w:val="00CF0346"/>
    <w:rsid w:val="00CF0EF6"/>
    <w:rsid w:val="00CF179D"/>
    <w:rsid w:val="00CF1A3C"/>
    <w:rsid w:val="00CF1A71"/>
    <w:rsid w:val="00CF1B23"/>
    <w:rsid w:val="00CF1D50"/>
    <w:rsid w:val="00CF22D4"/>
    <w:rsid w:val="00CF25AE"/>
    <w:rsid w:val="00CF3939"/>
    <w:rsid w:val="00CF3A8B"/>
    <w:rsid w:val="00CF564A"/>
    <w:rsid w:val="00CF59DD"/>
    <w:rsid w:val="00CF63D0"/>
    <w:rsid w:val="00CF6514"/>
    <w:rsid w:val="00CF69B6"/>
    <w:rsid w:val="00CF7915"/>
    <w:rsid w:val="00CF7DED"/>
    <w:rsid w:val="00D00515"/>
    <w:rsid w:val="00D00534"/>
    <w:rsid w:val="00D007DD"/>
    <w:rsid w:val="00D00F2D"/>
    <w:rsid w:val="00D01452"/>
    <w:rsid w:val="00D02372"/>
    <w:rsid w:val="00D0282A"/>
    <w:rsid w:val="00D034D1"/>
    <w:rsid w:val="00D04CB1"/>
    <w:rsid w:val="00D05BBF"/>
    <w:rsid w:val="00D05C8B"/>
    <w:rsid w:val="00D05D65"/>
    <w:rsid w:val="00D05E6F"/>
    <w:rsid w:val="00D06394"/>
    <w:rsid w:val="00D066B5"/>
    <w:rsid w:val="00D0696A"/>
    <w:rsid w:val="00D072E4"/>
    <w:rsid w:val="00D07D59"/>
    <w:rsid w:val="00D1160C"/>
    <w:rsid w:val="00D11769"/>
    <w:rsid w:val="00D11968"/>
    <w:rsid w:val="00D11E61"/>
    <w:rsid w:val="00D1242B"/>
    <w:rsid w:val="00D1365B"/>
    <w:rsid w:val="00D13B4D"/>
    <w:rsid w:val="00D14528"/>
    <w:rsid w:val="00D14866"/>
    <w:rsid w:val="00D14D44"/>
    <w:rsid w:val="00D1517A"/>
    <w:rsid w:val="00D1541F"/>
    <w:rsid w:val="00D1583D"/>
    <w:rsid w:val="00D15CCD"/>
    <w:rsid w:val="00D167C5"/>
    <w:rsid w:val="00D176B5"/>
    <w:rsid w:val="00D17EF2"/>
    <w:rsid w:val="00D20164"/>
    <w:rsid w:val="00D207FA"/>
    <w:rsid w:val="00D21108"/>
    <w:rsid w:val="00D21B71"/>
    <w:rsid w:val="00D223BF"/>
    <w:rsid w:val="00D23027"/>
    <w:rsid w:val="00D23379"/>
    <w:rsid w:val="00D237C7"/>
    <w:rsid w:val="00D25070"/>
    <w:rsid w:val="00D25C4F"/>
    <w:rsid w:val="00D25DB6"/>
    <w:rsid w:val="00D25E80"/>
    <w:rsid w:val="00D262A4"/>
    <w:rsid w:val="00D26B84"/>
    <w:rsid w:val="00D26BCF"/>
    <w:rsid w:val="00D26CA2"/>
    <w:rsid w:val="00D26EDE"/>
    <w:rsid w:val="00D27051"/>
    <w:rsid w:val="00D277C5"/>
    <w:rsid w:val="00D27ADF"/>
    <w:rsid w:val="00D305AC"/>
    <w:rsid w:val="00D30D4F"/>
    <w:rsid w:val="00D30E99"/>
    <w:rsid w:val="00D31B3E"/>
    <w:rsid w:val="00D31B71"/>
    <w:rsid w:val="00D31CD6"/>
    <w:rsid w:val="00D32279"/>
    <w:rsid w:val="00D3249D"/>
    <w:rsid w:val="00D32CBE"/>
    <w:rsid w:val="00D3309B"/>
    <w:rsid w:val="00D33629"/>
    <w:rsid w:val="00D3381F"/>
    <w:rsid w:val="00D33DA9"/>
    <w:rsid w:val="00D3414F"/>
    <w:rsid w:val="00D34D2E"/>
    <w:rsid w:val="00D35014"/>
    <w:rsid w:val="00D3528E"/>
    <w:rsid w:val="00D35C0D"/>
    <w:rsid w:val="00D36142"/>
    <w:rsid w:val="00D3638A"/>
    <w:rsid w:val="00D37508"/>
    <w:rsid w:val="00D37C20"/>
    <w:rsid w:val="00D40740"/>
    <w:rsid w:val="00D415C8"/>
    <w:rsid w:val="00D41AE6"/>
    <w:rsid w:val="00D41B79"/>
    <w:rsid w:val="00D41D86"/>
    <w:rsid w:val="00D42E2E"/>
    <w:rsid w:val="00D42EB4"/>
    <w:rsid w:val="00D43777"/>
    <w:rsid w:val="00D4424E"/>
    <w:rsid w:val="00D458E9"/>
    <w:rsid w:val="00D45D89"/>
    <w:rsid w:val="00D45E7E"/>
    <w:rsid w:val="00D46F1A"/>
    <w:rsid w:val="00D502C0"/>
    <w:rsid w:val="00D508C0"/>
    <w:rsid w:val="00D50D79"/>
    <w:rsid w:val="00D50D7E"/>
    <w:rsid w:val="00D51176"/>
    <w:rsid w:val="00D5140D"/>
    <w:rsid w:val="00D5190E"/>
    <w:rsid w:val="00D52286"/>
    <w:rsid w:val="00D52436"/>
    <w:rsid w:val="00D52FFD"/>
    <w:rsid w:val="00D530A1"/>
    <w:rsid w:val="00D538FF"/>
    <w:rsid w:val="00D5434E"/>
    <w:rsid w:val="00D543D8"/>
    <w:rsid w:val="00D54B8A"/>
    <w:rsid w:val="00D5512A"/>
    <w:rsid w:val="00D55367"/>
    <w:rsid w:val="00D56C65"/>
    <w:rsid w:val="00D5728B"/>
    <w:rsid w:val="00D57C3C"/>
    <w:rsid w:val="00D601F8"/>
    <w:rsid w:val="00D602D8"/>
    <w:rsid w:val="00D60645"/>
    <w:rsid w:val="00D60884"/>
    <w:rsid w:val="00D60A42"/>
    <w:rsid w:val="00D60BD7"/>
    <w:rsid w:val="00D61E8E"/>
    <w:rsid w:val="00D6245E"/>
    <w:rsid w:val="00D6297E"/>
    <w:rsid w:val="00D62D9A"/>
    <w:rsid w:val="00D63480"/>
    <w:rsid w:val="00D63A07"/>
    <w:rsid w:val="00D63CB2"/>
    <w:rsid w:val="00D64161"/>
    <w:rsid w:val="00D6488D"/>
    <w:rsid w:val="00D653A4"/>
    <w:rsid w:val="00D653E2"/>
    <w:rsid w:val="00D6681A"/>
    <w:rsid w:val="00D6710C"/>
    <w:rsid w:val="00D67366"/>
    <w:rsid w:val="00D675E2"/>
    <w:rsid w:val="00D6778C"/>
    <w:rsid w:val="00D706DE"/>
    <w:rsid w:val="00D71702"/>
    <w:rsid w:val="00D72532"/>
    <w:rsid w:val="00D73010"/>
    <w:rsid w:val="00D73460"/>
    <w:rsid w:val="00D745EF"/>
    <w:rsid w:val="00D747A6"/>
    <w:rsid w:val="00D74AB0"/>
    <w:rsid w:val="00D74B71"/>
    <w:rsid w:val="00D74C8F"/>
    <w:rsid w:val="00D752CF"/>
    <w:rsid w:val="00D75A72"/>
    <w:rsid w:val="00D75C99"/>
    <w:rsid w:val="00D75D4D"/>
    <w:rsid w:val="00D762DC"/>
    <w:rsid w:val="00D765FA"/>
    <w:rsid w:val="00D76937"/>
    <w:rsid w:val="00D76D40"/>
    <w:rsid w:val="00D77260"/>
    <w:rsid w:val="00D77315"/>
    <w:rsid w:val="00D8075A"/>
    <w:rsid w:val="00D80925"/>
    <w:rsid w:val="00D80E7B"/>
    <w:rsid w:val="00D81AC7"/>
    <w:rsid w:val="00D82436"/>
    <w:rsid w:val="00D82A1E"/>
    <w:rsid w:val="00D835B7"/>
    <w:rsid w:val="00D83AE9"/>
    <w:rsid w:val="00D8471E"/>
    <w:rsid w:val="00D84818"/>
    <w:rsid w:val="00D8525E"/>
    <w:rsid w:val="00D85C95"/>
    <w:rsid w:val="00D86FDC"/>
    <w:rsid w:val="00D8D8A7"/>
    <w:rsid w:val="00D90165"/>
    <w:rsid w:val="00D901E5"/>
    <w:rsid w:val="00D90367"/>
    <w:rsid w:val="00D905D1"/>
    <w:rsid w:val="00D90F1F"/>
    <w:rsid w:val="00D917BC"/>
    <w:rsid w:val="00D91B44"/>
    <w:rsid w:val="00D91EE2"/>
    <w:rsid w:val="00D922DD"/>
    <w:rsid w:val="00D929A2"/>
    <w:rsid w:val="00D940A1"/>
    <w:rsid w:val="00D94197"/>
    <w:rsid w:val="00D944F3"/>
    <w:rsid w:val="00D9456B"/>
    <w:rsid w:val="00D947D3"/>
    <w:rsid w:val="00D95DC9"/>
    <w:rsid w:val="00D96A6D"/>
    <w:rsid w:val="00D97440"/>
    <w:rsid w:val="00D97CC2"/>
    <w:rsid w:val="00DA0183"/>
    <w:rsid w:val="00DA0F14"/>
    <w:rsid w:val="00DA15CD"/>
    <w:rsid w:val="00DA1CDE"/>
    <w:rsid w:val="00DA2B48"/>
    <w:rsid w:val="00DA34CB"/>
    <w:rsid w:val="00DA4357"/>
    <w:rsid w:val="00DA4844"/>
    <w:rsid w:val="00DA5C29"/>
    <w:rsid w:val="00DA5C47"/>
    <w:rsid w:val="00DA62C5"/>
    <w:rsid w:val="00DA739E"/>
    <w:rsid w:val="00DA7C3C"/>
    <w:rsid w:val="00DB0E71"/>
    <w:rsid w:val="00DB1553"/>
    <w:rsid w:val="00DB31A9"/>
    <w:rsid w:val="00DB3316"/>
    <w:rsid w:val="00DB387E"/>
    <w:rsid w:val="00DB6214"/>
    <w:rsid w:val="00DB6BE3"/>
    <w:rsid w:val="00DB6CAE"/>
    <w:rsid w:val="00DB771D"/>
    <w:rsid w:val="00DC0631"/>
    <w:rsid w:val="00DC0B4B"/>
    <w:rsid w:val="00DC0D9E"/>
    <w:rsid w:val="00DC0F66"/>
    <w:rsid w:val="00DC1191"/>
    <w:rsid w:val="00DC2629"/>
    <w:rsid w:val="00DC2C8F"/>
    <w:rsid w:val="00DC2F91"/>
    <w:rsid w:val="00DC2FD1"/>
    <w:rsid w:val="00DC3908"/>
    <w:rsid w:val="00DC4352"/>
    <w:rsid w:val="00DC47D5"/>
    <w:rsid w:val="00DC4BB1"/>
    <w:rsid w:val="00DC4CAB"/>
    <w:rsid w:val="00DC55B4"/>
    <w:rsid w:val="00DC6760"/>
    <w:rsid w:val="00DD008D"/>
    <w:rsid w:val="00DD013A"/>
    <w:rsid w:val="00DD024D"/>
    <w:rsid w:val="00DD0363"/>
    <w:rsid w:val="00DD05EE"/>
    <w:rsid w:val="00DD16B7"/>
    <w:rsid w:val="00DD1B01"/>
    <w:rsid w:val="00DD2D3D"/>
    <w:rsid w:val="00DD321F"/>
    <w:rsid w:val="00DD32B6"/>
    <w:rsid w:val="00DD3305"/>
    <w:rsid w:val="00DD34FA"/>
    <w:rsid w:val="00DD351F"/>
    <w:rsid w:val="00DD4968"/>
    <w:rsid w:val="00DD5A44"/>
    <w:rsid w:val="00DD5C94"/>
    <w:rsid w:val="00DD5EE7"/>
    <w:rsid w:val="00DD7650"/>
    <w:rsid w:val="00DE01E4"/>
    <w:rsid w:val="00DE07B2"/>
    <w:rsid w:val="00DE0840"/>
    <w:rsid w:val="00DE1070"/>
    <w:rsid w:val="00DE1819"/>
    <w:rsid w:val="00DE1918"/>
    <w:rsid w:val="00DE3472"/>
    <w:rsid w:val="00DE392F"/>
    <w:rsid w:val="00DE52A4"/>
    <w:rsid w:val="00DE5625"/>
    <w:rsid w:val="00DE59A2"/>
    <w:rsid w:val="00DE5A86"/>
    <w:rsid w:val="00DE60FD"/>
    <w:rsid w:val="00DE75FB"/>
    <w:rsid w:val="00DE796D"/>
    <w:rsid w:val="00DF0AA7"/>
    <w:rsid w:val="00DF0F0F"/>
    <w:rsid w:val="00DF16A6"/>
    <w:rsid w:val="00DF264A"/>
    <w:rsid w:val="00DF274C"/>
    <w:rsid w:val="00DF2B34"/>
    <w:rsid w:val="00DF3283"/>
    <w:rsid w:val="00DF3534"/>
    <w:rsid w:val="00DF36F3"/>
    <w:rsid w:val="00DF4122"/>
    <w:rsid w:val="00DF431A"/>
    <w:rsid w:val="00DF4D72"/>
    <w:rsid w:val="00DF4F57"/>
    <w:rsid w:val="00DF5264"/>
    <w:rsid w:val="00DF527A"/>
    <w:rsid w:val="00DF574F"/>
    <w:rsid w:val="00DF58BA"/>
    <w:rsid w:val="00DF5938"/>
    <w:rsid w:val="00DF5B27"/>
    <w:rsid w:val="00DF67FF"/>
    <w:rsid w:val="00DF7870"/>
    <w:rsid w:val="00E00FE5"/>
    <w:rsid w:val="00E01B9C"/>
    <w:rsid w:val="00E025C1"/>
    <w:rsid w:val="00E02A81"/>
    <w:rsid w:val="00E03218"/>
    <w:rsid w:val="00E0340F"/>
    <w:rsid w:val="00E0415E"/>
    <w:rsid w:val="00E04C81"/>
    <w:rsid w:val="00E05188"/>
    <w:rsid w:val="00E05451"/>
    <w:rsid w:val="00E05802"/>
    <w:rsid w:val="00E05DC6"/>
    <w:rsid w:val="00E05F19"/>
    <w:rsid w:val="00E07766"/>
    <w:rsid w:val="00E100C7"/>
    <w:rsid w:val="00E109A2"/>
    <w:rsid w:val="00E109CA"/>
    <w:rsid w:val="00E10D41"/>
    <w:rsid w:val="00E1224D"/>
    <w:rsid w:val="00E123FD"/>
    <w:rsid w:val="00E127EF"/>
    <w:rsid w:val="00E12806"/>
    <w:rsid w:val="00E12AC4"/>
    <w:rsid w:val="00E12AFB"/>
    <w:rsid w:val="00E12DA1"/>
    <w:rsid w:val="00E13968"/>
    <w:rsid w:val="00E13BFC"/>
    <w:rsid w:val="00E13EE7"/>
    <w:rsid w:val="00E140E3"/>
    <w:rsid w:val="00E1474D"/>
    <w:rsid w:val="00E14FDF"/>
    <w:rsid w:val="00E153DF"/>
    <w:rsid w:val="00E1628E"/>
    <w:rsid w:val="00E163E7"/>
    <w:rsid w:val="00E165F3"/>
    <w:rsid w:val="00E1671C"/>
    <w:rsid w:val="00E17886"/>
    <w:rsid w:val="00E17D61"/>
    <w:rsid w:val="00E20722"/>
    <w:rsid w:val="00E20766"/>
    <w:rsid w:val="00E20A3B"/>
    <w:rsid w:val="00E20BD3"/>
    <w:rsid w:val="00E20D1F"/>
    <w:rsid w:val="00E2246B"/>
    <w:rsid w:val="00E2263D"/>
    <w:rsid w:val="00E23304"/>
    <w:rsid w:val="00E233BA"/>
    <w:rsid w:val="00E23562"/>
    <w:rsid w:val="00E24C45"/>
    <w:rsid w:val="00E26225"/>
    <w:rsid w:val="00E26E80"/>
    <w:rsid w:val="00E27A4C"/>
    <w:rsid w:val="00E27C18"/>
    <w:rsid w:val="00E30AF3"/>
    <w:rsid w:val="00E30EE1"/>
    <w:rsid w:val="00E312EA"/>
    <w:rsid w:val="00E314B3"/>
    <w:rsid w:val="00E314F6"/>
    <w:rsid w:val="00E326D7"/>
    <w:rsid w:val="00E32AF1"/>
    <w:rsid w:val="00E330E2"/>
    <w:rsid w:val="00E33190"/>
    <w:rsid w:val="00E332ED"/>
    <w:rsid w:val="00E33DC9"/>
    <w:rsid w:val="00E34510"/>
    <w:rsid w:val="00E3562D"/>
    <w:rsid w:val="00E401AA"/>
    <w:rsid w:val="00E41016"/>
    <w:rsid w:val="00E41A3E"/>
    <w:rsid w:val="00E41B10"/>
    <w:rsid w:val="00E42399"/>
    <w:rsid w:val="00E43C7D"/>
    <w:rsid w:val="00E43DD7"/>
    <w:rsid w:val="00E442C4"/>
    <w:rsid w:val="00E44647"/>
    <w:rsid w:val="00E4466E"/>
    <w:rsid w:val="00E449BA"/>
    <w:rsid w:val="00E44A60"/>
    <w:rsid w:val="00E44BC7"/>
    <w:rsid w:val="00E455EB"/>
    <w:rsid w:val="00E45908"/>
    <w:rsid w:val="00E45E27"/>
    <w:rsid w:val="00E47B0A"/>
    <w:rsid w:val="00E47D6E"/>
    <w:rsid w:val="00E50CCF"/>
    <w:rsid w:val="00E50EB7"/>
    <w:rsid w:val="00E51674"/>
    <w:rsid w:val="00E51793"/>
    <w:rsid w:val="00E520F2"/>
    <w:rsid w:val="00E52326"/>
    <w:rsid w:val="00E52838"/>
    <w:rsid w:val="00E52ADA"/>
    <w:rsid w:val="00E52BFB"/>
    <w:rsid w:val="00E535C4"/>
    <w:rsid w:val="00E53CC4"/>
    <w:rsid w:val="00E53EAA"/>
    <w:rsid w:val="00E541B1"/>
    <w:rsid w:val="00E54D39"/>
    <w:rsid w:val="00E55115"/>
    <w:rsid w:val="00E552B0"/>
    <w:rsid w:val="00E55395"/>
    <w:rsid w:val="00E5549D"/>
    <w:rsid w:val="00E555E5"/>
    <w:rsid w:val="00E56AAB"/>
    <w:rsid w:val="00E56AC5"/>
    <w:rsid w:val="00E602A4"/>
    <w:rsid w:val="00E6049D"/>
    <w:rsid w:val="00E60B10"/>
    <w:rsid w:val="00E60BD1"/>
    <w:rsid w:val="00E60C02"/>
    <w:rsid w:val="00E615C8"/>
    <w:rsid w:val="00E617DC"/>
    <w:rsid w:val="00E6226B"/>
    <w:rsid w:val="00E6243F"/>
    <w:rsid w:val="00E6354B"/>
    <w:rsid w:val="00E6431D"/>
    <w:rsid w:val="00E64662"/>
    <w:rsid w:val="00E6661B"/>
    <w:rsid w:val="00E66BF4"/>
    <w:rsid w:val="00E71404"/>
    <w:rsid w:val="00E71794"/>
    <w:rsid w:val="00E730F0"/>
    <w:rsid w:val="00E7312A"/>
    <w:rsid w:val="00E73169"/>
    <w:rsid w:val="00E731FA"/>
    <w:rsid w:val="00E73527"/>
    <w:rsid w:val="00E739D4"/>
    <w:rsid w:val="00E73CE0"/>
    <w:rsid w:val="00E74209"/>
    <w:rsid w:val="00E7599B"/>
    <w:rsid w:val="00E759B1"/>
    <w:rsid w:val="00E76C92"/>
    <w:rsid w:val="00E76D66"/>
    <w:rsid w:val="00E771D1"/>
    <w:rsid w:val="00E772B0"/>
    <w:rsid w:val="00E77504"/>
    <w:rsid w:val="00E77A07"/>
    <w:rsid w:val="00E77BE5"/>
    <w:rsid w:val="00E80883"/>
    <w:rsid w:val="00E8138D"/>
    <w:rsid w:val="00E81485"/>
    <w:rsid w:val="00E818F1"/>
    <w:rsid w:val="00E81B90"/>
    <w:rsid w:val="00E81E31"/>
    <w:rsid w:val="00E82659"/>
    <w:rsid w:val="00E82CFB"/>
    <w:rsid w:val="00E83C13"/>
    <w:rsid w:val="00E83DB9"/>
    <w:rsid w:val="00E84815"/>
    <w:rsid w:val="00E851C2"/>
    <w:rsid w:val="00E852F8"/>
    <w:rsid w:val="00E85EF7"/>
    <w:rsid w:val="00E8635D"/>
    <w:rsid w:val="00E868CB"/>
    <w:rsid w:val="00E86BCE"/>
    <w:rsid w:val="00E86E7B"/>
    <w:rsid w:val="00E86FC3"/>
    <w:rsid w:val="00E874F2"/>
    <w:rsid w:val="00E876EF"/>
    <w:rsid w:val="00E879AC"/>
    <w:rsid w:val="00E90317"/>
    <w:rsid w:val="00E90402"/>
    <w:rsid w:val="00E9070C"/>
    <w:rsid w:val="00E90D8E"/>
    <w:rsid w:val="00E911AC"/>
    <w:rsid w:val="00E912BA"/>
    <w:rsid w:val="00E91883"/>
    <w:rsid w:val="00E928F6"/>
    <w:rsid w:val="00E929A1"/>
    <w:rsid w:val="00E932D9"/>
    <w:rsid w:val="00E93D4A"/>
    <w:rsid w:val="00E943EF"/>
    <w:rsid w:val="00E94401"/>
    <w:rsid w:val="00E94730"/>
    <w:rsid w:val="00E950E3"/>
    <w:rsid w:val="00E95B83"/>
    <w:rsid w:val="00E95DCD"/>
    <w:rsid w:val="00E969E4"/>
    <w:rsid w:val="00E96B79"/>
    <w:rsid w:val="00E96E00"/>
    <w:rsid w:val="00EA04DE"/>
    <w:rsid w:val="00EA0560"/>
    <w:rsid w:val="00EA059C"/>
    <w:rsid w:val="00EA0918"/>
    <w:rsid w:val="00EA0C4C"/>
    <w:rsid w:val="00EA1CCB"/>
    <w:rsid w:val="00EA258B"/>
    <w:rsid w:val="00EA35D8"/>
    <w:rsid w:val="00EA3C4F"/>
    <w:rsid w:val="00EA3C6A"/>
    <w:rsid w:val="00EA4694"/>
    <w:rsid w:val="00EA4734"/>
    <w:rsid w:val="00EA4A0A"/>
    <w:rsid w:val="00EA4DCB"/>
    <w:rsid w:val="00EA65C0"/>
    <w:rsid w:val="00EA722F"/>
    <w:rsid w:val="00EA743A"/>
    <w:rsid w:val="00EA7A87"/>
    <w:rsid w:val="00EB05C4"/>
    <w:rsid w:val="00EB0C54"/>
    <w:rsid w:val="00EB11D1"/>
    <w:rsid w:val="00EB11FF"/>
    <w:rsid w:val="00EB183C"/>
    <w:rsid w:val="00EB2BA3"/>
    <w:rsid w:val="00EB3EEE"/>
    <w:rsid w:val="00EB4290"/>
    <w:rsid w:val="00EB42EA"/>
    <w:rsid w:val="00EB4A3B"/>
    <w:rsid w:val="00EB4D3C"/>
    <w:rsid w:val="00EB546E"/>
    <w:rsid w:val="00EB54FC"/>
    <w:rsid w:val="00EB5507"/>
    <w:rsid w:val="00EB5AE5"/>
    <w:rsid w:val="00EB5B4E"/>
    <w:rsid w:val="00EB63AC"/>
    <w:rsid w:val="00EB6850"/>
    <w:rsid w:val="00EB7391"/>
    <w:rsid w:val="00EB783D"/>
    <w:rsid w:val="00EB7C34"/>
    <w:rsid w:val="00EC1833"/>
    <w:rsid w:val="00EC29D6"/>
    <w:rsid w:val="00EC30EB"/>
    <w:rsid w:val="00EC3938"/>
    <w:rsid w:val="00EC3C05"/>
    <w:rsid w:val="00EC3EDA"/>
    <w:rsid w:val="00EC3F59"/>
    <w:rsid w:val="00EC4660"/>
    <w:rsid w:val="00EC4811"/>
    <w:rsid w:val="00EC4A83"/>
    <w:rsid w:val="00EC4BC0"/>
    <w:rsid w:val="00EC4E5C"/>
    <w:rsid w:val="00EC5181"/>
    <w:rsid w:val="00EC5305"/>
    <w:rsid w:val="00EC5A7E"/>
    <w:rsid w:val="00EC5C14"/>
    <w:rsid w:val="00EC6519"/>
    <w:rsid w:val="00EC6A12"/>
    <w:rsid w:val="00EC730A"/>
    <w:rsid w:val="00EC7314"/>
    <w:rsid w:val="00EC76D3"/>
    <w:rsid w:val="00EC7DBD"/>
    <w:rsid w:val="00ED0C6D"/>
    <w:rsid w:val="00ED123E"/>
    <w:rsid w:val="00ED1AC5"/>
    <w:rsid w:val="00ED1B7E"/>
    <w:rsid w:val="00ED271B"/>
    <w:rsid w:val="00ED2B8C"/>
    <w:rsid w:val="00ED3CAB"/>
    <w:rsid w:val="00ED3FC2"/>
    <w:rsid w:val="00ED43B8"/>
    <w:rsid w:val="00ED4C81"/>
    <w:rsid w:val="00ED4E49"/>
    <w:rsid w:val="00ED7BCD"/>
    <w:rsid w:val="00EE09A4"/>
    <w:rsid w:val="00EE0E45"/>
    <w:rsid w:val="00EE0ECC"/>
    <w:rsid w:val="00EE1B81"/>
    <w:rsid w:val="00EE1D22"/>
    <w:rsid w:val="00EE24EC"/>
    <w:rsid w:val="00EE25D6"/>
    <w:rsid w:val="00EE2A1D"/>
    <w:rsid w:val="00EE2B52"/>
    <w:rsid w:val="00EE3978"/>
    <w:rsid w:val="00EE3E95"/>
    <w:rsid w:val="00EE40B3"/>
    <w:rsid w:val="00EE4E7E"/>
    <w:rsid w:val="00EE5608"/>
    <w:rsid w:val="00EE5C1E"/>
    <w:rsid w:val="00EE5FB5"/>
    <w:rsid w:val="00EE6501"/>
    <w:rsid w:val="00EF0854"/>
    <w:rsid w:val="00EF0CE0"/>
    <w:rsid w:val="00EF1671"/>
    <w:rsid w:val="00EF224F"/>
    <w:rsid w:val="00EF23CF"/>
    <w:rsid w:val="00EF2D70"/>
    <w:rsid w:val="00EF2DDD"/>
    <w:rsid w:val="00EF3369"/>
    <w:rsid w:val="00EF3A8A"/>
    <w:rsid w:val="00EF3B3F"/>
    <w:rsid w:val="00EF3BCC"/>
    <w:rsid w:val="00EF497A"/>
    <w:rsid w:val="00EF4A52"/>
    <w:rsid w:val="00EF4C9E"/>
    <w:rsid w:val="00EF4E74"/>
    <w:rsid w:val="00EF4F16"/>
    <w:rsid w:val="00EF5251"/>
    <w:rsid w:val="00EF5543"/>
    <w:rsid w:val="00EF562A"/>
    <w:rsid w:val="00EF5DEC"/>
    <w:rsid w:val="00EF644A"/>
    <w:rsid w:val="00EF6E0E"/>
    <w:rsid w:val="00EF749E"/>
    <w:rsid w:val="00F00505"/>
    <w:rsid w:val="00F00B5B"/>
    <w:rsid w:val="00F011A5"/>
    <w:rsid w:val="00F01D89"/>
    <w:rsid w:val="00F02759"/>
    <w:rsid w:val="00F03ACC"/>
    <w:rsid w:val="00F03B5D"/>
    <w:rsid w:val="00F04532"/>
    <w:rsid w:val="00F04E6B"/>
    <w:rsid w:val="00F05034"/>
    <w:rsid w:val="00F062B9"/>
    <w:rsid w:val="00F06319"/>
    <w:rsid w:val="00F0647C"/>
    <w:rsid w:val="00F07073"/>
    <w:rsid w:val="00F072DC"/>
    <w:rsid w:val="00F07458"/>
    <w:rsid w:val="00F07742"/>
    <w:rsid w:val="00F07C85"/>
    <w:rsid w:val="00F1024C"/>
    <w:rsid w:val="00F10733"/>
    <w:rsid w:val="00F109BA"/>
    <w:rsid w:val="00F11028"/>
    <w:rsid w:val="00F1138D"/>
    <w:rsid w:val="00F12358"/>
    <w:rsid w:val="00F13296"/>
    <w:rsid w:val="00F13522"/>
    <w:rsid w:val="00F14A4F"/>
    <w:rsid w:val="00F14BAA"/>
    <w:rsid w:val="00F150B3"/>
    <w:rsid w:val="00F151C3"/>
    <w:rsid w:val="00F1589D"/>
    <w:rsid w:val="00F15F78"/>
    <w:rsid w:val="00F169C0"/>
    <w:rsid w:val="00F173F3"/>
    <w:rsid w:val="00F179BF"/>
    <w:rsid w:val="00F2091B"/>
    <w:rsid w:val="00F2161C"/>
    <w:rsid w:val="00F226AA"/>
    <w:rsid w:val="00F231BB"/>
    <w:rsid w:val="00F23383"/>
    <w:rsid w:val="00F23C53"/>
    <w:rsid w:val="00F242EE"/>
    <w:rsid w:val="00F24AA4"/>
    <w:rsid w:val="00F24E74"/>
    <w:rsid w:val="00F25044"/>
    <w:rsid w:val="00F251E1"/>
    <w:rsid w:val="00F25E3B"/>
    <w:rsid w:val="00F26DE5"/>
    <w:rsid w:val="00F27A45"/>
    <w:rsid w:val="00F3005A"/>
    <w:rsid w:val="00F30117"/>
    <w:rsid w:val="00F3014C"/>
    <w:rsid w:val="00F303D0"/>
    <w:rsid w:val="00F307CC"/>
    <w:rsid w:val="00F31411"/>
    <w:rsid w:val="00F3150C"/>
    <w:rsid w:val="00F318E9"/>
    <w:rsid w:val="00F31C79"/>
    <w:rsid w:val="00F31DCB"/>
    <w:rsid w:val="00F31F0B"/>
    <w:rsid w:val="00F32ECB"/>
    <w:rsid w:val="00F3332E"/>
    <w:rsid w:val="00F34232"/>
    <w:rsid w:val="00F34AFA"/>
    <w:rsid w:val="00F360EE"/>
    <w:rsid w:val="00F36506"/>
    <w:rsid w:val="00F36EB2"/>
    <w:rsid w:val="00F37490"/>
    <w:rsid w:val="00F375B8"/>
    <w:rsid w:val="00F37A54"/>
    <w:rsid w:val="00F40CC0"/>
    <w:rsid w:val="00F40E94"/>
    <w:rsid w:val="00F41022"/>
    <w:rsid w:val="00F41A9D"/>
    <w:rsid w:val="00F42935"/>
    <w:rsid w:val="00F429B6"/>
    <w:rsid w:val="00F42BAF"/>
    <w:rsid w:val="00F42C14"/>
    <w:rsid w:val="00F436F6"/>
    <w:rsid w:val="00F450F6"/>
    <w:rsid w:val="00F45C5B"/>
    <w:rsid w:val="00F51283"/>
    <w:rsid w:val="00F514F3"/>
    <w:rsid w:val="00F5194F"/>
    <w:rsid w:val="00F519A8"/>
    <w:rsid w:val="00F51A92"/>
    <w:rsid w:val="00F52376"/>
    <w:rsid w:val="00F53058"/>
    <w:rsid w:val="00F53186"/>
    <w:rsid w:val="00F531F8"/>
    <w:rsid w:val="00F5445E"/>
    <w:rsid w:val="00F546E1"/>
    <w:rsid w:val="00F55C9B"/>
    <w:rsid w:val="00F568E8"/>
    <w:rsid w:val="00F56B4C"/>
    <w:rsid w:val="00F56E58"/>
    <w:rsid w:val="00F57256"/>
    <w:rsid w:val="00F57989"/>
    <w:rsid w:val="00F60D65"/>
    <w:rsid w:val="00F60EE4"/>
    <w:rsid w:val="00F6112D"/>
    <w:rsid w:val="00F611FA"/>
    <w:rsid w:val="00F61756"/>
    <w:rsid w:val="00F6182E"/>
    <w:rsid w:val="00F6259C"/>
    <w:rsid w:val="00F63A69"/>
    <w:rsid w:val="00F63E1B"/>
    <w:rsid w:val="00F64FF9"/>
    <w:rsid w:val="00F653AD"/>
    <w:rsid w:val="00F65486"/>
    <w:rsid w:val="00F65D18"/>
    <w:rsid w:val="00F65E28"/>
    <w:rsid w:val="00F663FA"/>
    <w:rsid w:val="00F67677"/>
    <w:rsid w:val="00F67718"/>
    <w:rsid w:val="00F679B3"/>
    <w:rsid w:val="00F70177"/>
    <w:rsid w:val="00F701CC"/>
    <w:rsid w:val="00F70366"/>
    <w:rsid w:val="00F71092"/>
    <w:rsid w:val="00F713A0"/>
    <w:rsid w:val="00F716AC"/>
    <w:rsid w:val="00F72130"/>
    <w:rsid w:val="00F72536"/>
    <w:rsid w:val="00F72B00"/>
    <w:rsid w:val="00F72F01"/>
    <w:rsid w:val="00F73810"/>
    <w:rsid w:val="00F73F09"/>
    <w:rsid w:val="00F73F51"/>
    <w:rsid w:val="00F744DA"/>
    <w:rsid w:val="00F744E3"/>
    <w:rsid w:val="00F74AA3"/>
    <w:rsid w:val="00F74BFE"/>
    <w:rsid w:val="00F76250"/>
    <w:rsid w:val="00F764B8"/>
    <w:rsid w:val="00F768F5"/>
    <w:rsid w:val="00F771AA"/>
    <w:rsid w:val="00F80522"/>
    <w:rsid w:val="00F8088E"/>
    <w:rsid w:val="00F81184"/>
    <w:rsid w:val="00F81561"/>
    <w:rsid w:val="00F81F23"/>
    <w:rsid w:val="00F82223"/>
    <w:rsid w:val="00F822B2"/>
    <w:rsid w:val="00F82D96"/>
    <w:rsid w:val="00F84127"/>
    <w:rsid w:val="00F845D4"/>
    <w:rsid w:val="00F847E1"/>
    <w:rsid w:val="00F85610"/>
    <w:rsid w:val="00F85A43"/>
    <w:rsid w:val="00F85A89"/>
    <w:rsid w:val="00F8732B"/>
    <w:rsid w:val="00F87B72"/>
    <w:rsid w:val="00F87E7B"/>
    <w:rsid w:val="00F87E82"/>
    <w:rsid w:val="00F9015A"/>
    <w:rsid w:val="00F90888"/>
    <w:rsid w:val="00F921E1"/>
    <w:rsid w:val="00F92556"/>
    <w:rsid w:val="00F92653"/>
    <w:rsid w:val="00F92942"/>
    <w:rsid w:val="00F92D04"/>
    <w:rsid w:val="00F92D15"/>
    <w:rsid w:val="00F93E0E"/>
    <w:rsid w:val="00F93FB4"/>
    <w:rsid w:val="00F945E1"/>
    <w:rsid w:val="00F94C56"/>
    <w:rsid w:val="00F94F4C"/>
    <w:rsid w:val="00F95BE5"/>
    <w:rsid w:val="00F96749"/>
    <w:rsid w:val="00F96ED4"/>
    <w:rsid w:val="00F96FF3"/>
    <w:rsid w:val="00F978C5"/>
    <w:rsid w:val="00F97DA6"/>
    <w:rsid w:val="00FA0671"/>
    <w:rsid w:val="00FA076F"/>
    <w:rsid w:val="00FA0803"/>
    <w:rsid w:val="00FA0A2E"/>
    <w:rsid w:val="00FA0AB8"/>
    <w:rsid w:val="00FA0D13"/>
    <w:rsid w:val="00FA1B4B"/>
    <w:rsid w:val="00FA307B"/>
    <w:rsid w:val="00FA498F"/>
    <w:rsid w:val="00FA4B9B"/>
    <w:rsid w:val="00FA4C25"/>
    <w:rsid w:val="00FA557F"/>
    <w:rsid w:val="00FA5936"/>
    <w:rsid w:val="00FA617B"/>
    <w:rsid w:val="00FA6770"/>
    <w:rsid w:val="00FA67F3"/>
    <w:rsid w:val="00FA6919"/>
    <w:rsid w:val="00FA6D53"/>
    <w:rsid w:val="00FA88D8"/>
    <w:rsid w:val="00FB12BB"/>
    <w:rsid w:val="00FB1D39"/>
    <w:rsid w:val="00FB2125"/>
    <w:rsid w:val="00FB2164"/>
    <w:rsid w:val="00FB2B0C"/>
    <w:rsid w:val="00FB2B93"/>
    <w:rsid w:val="00FB2DBD"/>
    <w:rsid w:val="00FB398A"/>
    <w:rsid w:val="00FB4D60"/>
    <w:rsid w:val="00FB5889"/>
    <w:rsid w:val="00FB614E"/>
    <w:rsid w:val="00FB782F"/>
    <w:rsid w:val="00FB7AE6"/>
    <w:rsid w:val="00FC038A"/>
    <w:rsid w:val="00FC0E4C"/>
    <w:rsid w:val="00FC1A70"/>
    <w:rsid w:val="00FC1B47"/>
    <w:rsid w:val="00FC23D2"/>
    <w:rsid w:val="00FC262F"/>
    <w:rsid w:val="00FC2735"/>
    <w:rsid w:val="00FC29A0"/>
    <w:rsid w:val="00FC2DA7"/>
    <w:rsid w:val="00FC317C"/>
    <w:rsid w:val="00FC3623"/>
    <w:rsid w:val="00FC3BA0"/>
    <w:rsid w:val="00FC5073"/>
    <w:rsid w:val="00FC5F8D"/>
    <w:rsid w:val="00FC5FE7"/>
    <w:rsid w:val="00FC6700"/>
    <w:rsid w:val="00FC6E05"/>
    <w:rsid w:val="00FC6E96"/>
    <w:rsid w:val="00FC7113"/>
    <w:rsid w:val="00FC76FC"/>
    <w:rsid w:val="00FD00B7"/>
    <w:rsid w:val="00FD2A86"/>
    <w:rsid w:val="00FD2AB4"/>
    <w:rsid w:val="00FD34DF"/>
    <w:rsid w:val="00FD382D"/>
    <w:rsid w:val="00FD3940"/>
    <w:rsid w:val="00FD43A5"/>
    <w:rsid w:val="00FD44EB"/>
    <w:rsid w:val="00FD499A"/>
    <w:rsid w:val="00FD4FF8"/>
    <w:rsid w:val="00FD570B"/>
    <w:rsid w:val="00FD6173"/>
    <w:rsid w:val="00FD6BBA"/>
    <w:rsid w:val="00FD7298"/>
    <w:rsid w:val="00FD7BC5"/>
    <w:rsid w:val="00FD7FC5"/>
    <w:rsid w:val="00FE1345"/>
    <w:rsid w:val="00FE190F"/>
    <w:rsid w:val="00FE239F"/>
    <w:rsid w:val="00FE2A35"/>
    <w:rsid w:val="00FE3349"/>
    <w:rsid w:val="00FE5137"/>
    <w:rsid w:val="00FE559A"/>
    <w:rsid w:val="00FE559C"/>
    <w:rsid w:val="00FE6EA4"/>
    <w:rsid w:val="00FE71D8"/>
    <w:rsid w:val="00FE7920"/>
    <w:rsid w:val="00FE7D0D"/>
    <w:rsid w:val="00FE7E20"/>
    <w:rsid w:val="00FE7E6C"/>
    <w:rsid w:val="00FF0252"/>
    <w:rsid w:val="00FF12B3"/>
    <w:rsid w:val="00FF1374"/>
    <w:rsid w:val="00FF1BB8"/>
    <w:rsid w:val="00FF2A34"/>
    <w:rsid w:val="00FF332A"/>
    <w:rsid w:val="00FF33AE"/>
    <w:rsid w:val="00FF356C"/>
    <w:rsid w:val="00FF3819"/>
    <w:rsid w:val="00FF3A39"/>
    <w:rsid w:val="00FF3C9E"/>
    <w:rsid w:val="00FF4D0B"/>
    <w:rsid w:val="00FF4E9C"/>
    <w:rsid w:val="00FF608A"/>
    <w:rsid w:val="00FF6324"/>
    <w:rsid w:val="00FF6500"/>
    <w:rsid w:val="00FF68C7"/>
    <w:rsid w:val="00FF6BA1"/>
    <w:rsid w:val="00FF7054"/>
    <w:rsid w:val="00FF718A"/>
    <w:rsid w:val="00FF7C1F"/>
    <w:rsid w:val="010B34A7"/>
    <w:rsid w:val="0110E72C"/>
    <w:rsid w:val="019F059D"/>
    <w:rsid w:val="01A96F3F"/>
    <w:rsid w:val="01C11854"/>
    <w:rsid w:val="02270FBD"/>
    <w:rsid w:val="023D4D52"/>
    <w:rsid w:val="024312E0"/>
    <w:rsid w:val="026AC2CD"/>
    <w:rsid w:val="029EE7BF"/>
    <w:rsid w:val="029F0BC1"/>
    <w:rsid w:val="02C0CE0E"/>
    <w:rsid w:val="02D34FBB"/>
    <w:rsid w:val="02D9D326"/>
    <w:rsid w:val="02E3D540"/>
    <w:rsid w:val="031DF926"/>
    <w:rsid w:val="033639B6"/>
    <w:rsid w:val="034FF307"/>
    <w:rsid w:val="0365EA46"/>
    <w:rsid w:val="040DDD95"/>
    <w:rsid w:val="04204822"/>
    <w:rsid w:val="04386368"/>
    <w:rsid w:val="0454D3DD"/>
    <w:rsid w:val="045A6854"/>
    <w:rsid w:val="046AA1E8"/>
    <w:rsid w:val="046F6728"/>
    <w:rsid w:val="048ACBC6"/>
    <w:rsid w:val="049DEBB3"/>
    <w:rsid w:val="04A5B8F3"/>
    <w:rsid w:val="04CBAC17"/>
    <w:rsid w:val="0504EFD4"/>
    <w:rsid w:val="05135B3F"/>
    <w:rsid w:val="05615645"/>
    <w:rsid w:val="056931AE"/>
    <w:rsid w:val="05747B03"/>
    <w:rsid w:val="0576BECA"/>
    <w:rsid w:val="058BF266"/>
    <w:rsid w:val="0598B234"/>
    <w:rsid w:val="05B81EB7"/>
    <w:rsid w:val="05E0C280"/>
    <w:rsid w:val="05FC4053"/>
    <w:rsid w:val="05FCC6E0"/>
    <w:rsid w:val="060ADFDA"/>
    <w:rsid w:val="063670E2"/>
    <w:rsid w:val="0683F1E9"/>
    <w:rsid w:val="06E31FD6"/>
    <w:rsid w:val="074DFE8B"/>
    <w:rsid w:val="07649B77"/>
    <w:rsid w:val="0769CAA7"/>
    <w:rsid w:val="076A8E06"/>
    <w:rsid w:val="078F8C78"/>
    <w:rsid w:val="07D4DEC2"/>
    <w:rsid w:val="07F9822D"/>
    <w:rsid w:val="07FFC3AA"/>
    <w:rsid w:val="0822104E"/>
    <w:rsid w:val="0850EB89"/>
    <w:rsid w:val="08617BB9"/>
    <w:rsid w:val="087CD2AE"/>
    <w:rsid w:val="0890EA95"/>
    <w:rsid w:val="089DA030"/>
    <w:rsid w:val="08C95630"/>
    <w:rsid w:val="08D6AE15"/>
    <w:rsid w:val="08E1363F"/>
    <w:rsid w:val="0910E3E7"/>
    <w:rsid w:val="09189EAA"/>
    <w:rsid w:val="09391C4E"/>
    <w:rsid w:val="093C84F9"/>
    <w:rsid w:val="094AE667"/>
    <w:rsid w:val="095AD6A2"/>
    <w:rsid w:val="09647408"/>
    <w:rsid w:val="096C946E"/>
    <w:rsid w:val="09799564"/>
    <w:rsid w:val="09A58537"/>
    <w:rsid w:val="09B02F9F"/>
    <w:rsid w:val="09BDAA9A"/>
    <w:rsid w:val="09C0A088"/>
    <w:rsid w:val="09DC767C"/>
    <w:rsid w:val="0A07D67A"/>
    <w:rsid w:val="0A23A88E"/>
    <w:rsid w:val="0A254B5E"/>
    <w:rsid w:val="0A403EFF"/>
    <w:rsid w:val="0A6F9884"/>
    <w:rsid w:val="0A86E379"/>
    <w:rsid w:val="0AA690DB"/>
    <w:rsid w:val="0AD4F3DE"/>
    <w:rsid w:val="0AF1B9D5"/>
    <w:rsid w:val="0B2506C1"/>
    <w:rsid w:val="0B397D3B"/>
    <w:rsid w:val="0B3C30F4"/>
    <w:rsid w:val="0B737D27"/>
    <w:rsid w:val="0B7A8BC8"/>
    <w:rsid w:val="0BB6AEAB"/>
    <w:rsid w:val="0BF19F3F"/>
    <w:rsid w:val="0C1987E5"/>
    <w:rsid w:val="0C1E4880"/>
    <w:rsid w:val="0C73DE93"/>
    <w:rsid w:val="0C778791"/>
    <w:rsid w:val="0C89FE7E"/>
    <w:rsid w:val="0C90C7B4"/>
    <w:rsid w:val="0CB56707"/>
    <w:rsid w:val="0CC6447D"/>
    <w:rsid w:val="0CD902AD"/>
    <w:rsid w:val="0CDEF1D3"/>
    <w:rsid w:val="0CE7599E"/>
    <w:rsid w:val="0CEBE858"/>
    <w:rsid w:val="0CF4F3F8"/>
    <w:rsid w:val="0CF68773"/>
    <w:rsid w:val="0D0D9531"/>
    <w:rsid w:val="0D479EE2"/>
    <w:rsid w:val="0DDF98F2"/>
    <w:rsid w:val="0E3F4D29"/>
    <w:rsid w:val="0E516F2A"/>
    <w:rsid w:val="0E55FD89"/>
    <w:rsid w:val="0E8B1128"/>
    <w:rsid w:val="0E939296"/>
    <w:rsid w:val="0E9AC2BD"/>
    <w:rsid w:val="0EAD7100"/>
    <w:rsid w:val="0ED23037"/>
    <w:rsid w:val="0F0D753B"/>
    <w:rsid w:val="0F10EB03"/>
    <w:rsid w:val="0F14C250"/>
    <w:rsid w:val="0F54F569"/>
    <w:rsid w:val="0F5C35F6"/>
    <w:rsid w:val="0F953A04"/>
    <w:rsid w:val="0F9F7B60"/>
    <w:rsid w:val="0FA2DC8D"/>
    <w:rsid w:val="0FA42F77"/>
    <w:rsid w:val="0FB07227"/>
    <w:rsid w:val="0FB94B95"/>
    <w:rsid w:val="0FBF01BE"/>
    <w:rsid w:val="0FCCABBF"/>
    <w:rsid w:val="0FDA4ED8"/>
    <w:rsid w:val="0FE4AF43"/>
    <w:rsid w:val="0FF48442"/>
    <w:rsid w:val="0FF5241C"/>
    <w:rsid w:val="1050F6E2"/>
    <w:rsid w:val="10B043D3"/>
    <w:rsid w:val="10C3A7CB"/>
    <w:rsid w:val="10C9FB7D"/>
    <w:rsid w:val="10F2D55E"/>
    <w:rsid w:val="1112AD78"/>
    <w:rsid w:val="1112C7FA"/>
    <w:rsid w:val="1117BCC8"/>
    <w:rsid w:val="111C85F8"/>
    <w:rsid w:val="1174EF55"/>
    <w:rsid w:val="11761888"/>
    <w:rsid w:val="118A8E13"/>
    <w:rsid w:val="11966905"/>
    <w:rsid w:val="11B13C44"/>
    <w:rsid w:val="11CCC046"/>
    <w:rsid w:val="11D259C2"/>
    <w:rsid w:val="11DB0121"/>
    <w:rsid w:val="1202E298"/>
    <w:rsid w:val="122256A1"/>
    <w:rsid w:val="122BF2E4"/>
    <w:rsid w:val="1250E42B"/>
    <w:rsid w:val="1259821F"/>
    <w:rsid w:val="12847496"/>
    <w:rsid w:val="12AD7F5C"/>
    <w:rsid w:val="12B03C81"/>
    <w:rsid w:val="12CDAD18"/>
    <w:rsid w:val="132C97B2"/>
    <w:rsid w:val="132F135E"/>
    <w:rsid w:val="134EF218"/>
    <w:rsid w:val="135A221A"/>
    <w:rsid w:val="136AAD3C"/>
    <w:rsid w:val="1372210C"/>
    <w:rsid w:val="13864F38"/>
    <w:rsid w:val="138E004D"/>
    <w:rsid w:val="13AFF45C"/>
    <w:rsid w:val="13B07B90"/>
    <w:rsid w:val="13CB3425"/>
    <w:rsid w:val="13EEA3A3"/>
    <w:rsid w:val="13FD07F7"/>
    <w:rsid w:val="14002F3B"/>
    <w:rsid w:val="145E9245"/>
    <w:rsid w:val="1465BEC3"/>
    <w:rsid w:val="1467B771"/>
    <w:rsid w:val="14B9359B"/>
    <w:rsid w:val="14DDEB9E"/>
    <w:rsid w:val="15110120"/>
    <w:rsid w:val="15170ADD"/>
    <w:rsid w:val="153844B6"/>
    <w:rsid w:val="15485D85"/>
    <w:rsid w:val="15494800"/>
    <w:rsid w:val="155BD046"/>
    <w:rsid w:val="15B73CB6"/>
    <w:rsid w:val="15BDB684"/>
    <w:rsid w:val="15C9ABBE"/>
    <w:rsid w:val="15D5E1C5"/>
    <w:rsid w:val="15F07E9B"/>
    <w:rsid w:val="16134308"/>
    <w:rsid w:val="161F5C9F"/>
    <w:rsid w:val="1628014F"/>
    <w:rsid w:val="163B2425"/>
    <w:rsid w:val="1696D345"/>
    <w:rsid w:val="169C84D9"/>
    <w:rsid w:val="16A2DF3E"/>
    <w:rsid w:val="16B6E76D"/>
    <w:rsid w:val="16D70FFD"/>
    <w:rsid w:val="16F5E3D6"/>
    <w:rsid w:val="170C2387"/>
    <w:rsid w:val="172671A4"/>
    <w:rsid w:val="172739EC"/>
    <w:rsid w:val="175ACEEA"/>
    <w:rsid w:val="175AE1BF"/>
    <w:rsid w:val="17677394"/>
    <w:rsid w:val="176A25FE"/>
    <w:rsid w:val="1787F46E"/>
    <w:rsid w:val="17A33C50"/>
    <w:rsid w:val="17A51FB7"/>
    <w:rsid w:val="17B7BB82"/>
    <w:rsid w:val="17DBDB56"/>
    <w:rsid w:val="1802A6FE"/>
    <w:rsid w:val="180A5A56"/>
    <w:rsid w:val="1818A19E"/>
    <w:rsid w:val="187E4911"/>
    <w:rsid w:val="18CF4A43"/>
    <w:rsid w:val="18F1DAEF"/>
    <w:rsid w:val="19196A4A"/>
    <w:rsid w:val="192FC00A"/>
    <w:rsid w:val="19577E19"/>
    <w:rsid w:val="195B4F2E"/>
    <w:rsid w:val="1994D666"/>
    <w:rsid w:val="19B2F9ED"/>
    <w:rsid w:val="19CFB521"/>
    <w:rsid w:val="19F7791A"/>
    <w:rsid w:val="19FF85B0"/>
    <w:rsid w:val="1A15AB72"/>
    <w:rsid w:val="1A67B991"/>
    <w:rsid w:val="1A7A7D0E"/>
    <w:rsid w:val="1A8A56D1"/>
    <w:rsid w:val="1A90236E"/>
    <w:rsid w:val="1AA15FCD"/>
    <w:rsid w:val="1AB4A72D"/>
    <w:rsid w:val="1ACF9AAC"/>
    <w:rsid w:val="1AE68664"/>
    <w:rsid w:val="1B0B1FFE"/>
    <w:rsid w:val="1B102991"/>
    <w:rsid w:val="1B44BD96"/>
    <w:rsid w:val="1B5ED769"/>
    <w:rsid w:val="1B6E63F0"/>
    <w:rsid w:val="1B7E8F2F"/>
    <w:rsid w:val="1BDDF101"/>
    <w:rsid w:val="1BF41ACF"/>
    <w:rsid w:val="1BFFEFA3"/>
    <w:rsid w:val="1C0308C5"/>
    <w:rsid w:val="1C2EE980"/>
    <w:rsid w:val="1C45749A"/>
    <w:rsid w:val="1C5C7A36"/>
    <w:rsid w:val="1CAAB30B"/>
    <w:rsid w:val="1CB22B2A"/>
    <w:rsid w:val="1CC595F0"/>
    <w:rsid w:val="1CD8934D"/>
    <w:rsid w:val="1CDA37D6"/>
    <w:rsid w:val="1D116631"/>
    <w:rsid w:val="1D1E6C38"/>
    <w:rsid w:val="1D252F0F"/>
    <w:rsid w:val="1D3CD16D"/>
    <w:rsid w:val="1D42FBEF"/>
    <w:rsid w:val="1D5C5932"/>
    <w:rsid w:val="1D9BA0FD"/>
    <w:rsid w:val="1DA71555"/>
    <w:rsid w:val="1DBE2B87"/>
    <w:rsid w:val="1E120D68"/>
    <w:rsid w:val="1E203562"/>
    <w:rsid w:val="1E8274E1"/>
    <w:rsid w:val="1EAF655B"/>
    <w:rsid w:val="1EB2501A"/>
    <w:rsid w:val="1EC44BEC"/>
    <w:rsid w:val="1ED2C3DD"/>
    <w:rsid w:val="1EEF2756"/>
    <w:rsid w:val="1EF00D2C"/>
    <w:rsid w:val="1EF9667F"/>
    <w:rsid w:val="1F02BFE8"/>
    <w:rsid w:val="1F34B487"/>
    <w:rsid w:val="1F63C07A"/>
    <w:rsid w:val="1F7EF8B6"/>
    <w:rsid w:val="1F8F25E9"/>
    <w:rsid w:val="1FA9A28E"/>
    <w:rsid w:val="1FC87A48"/>
    <w:rsid w:val="1FD44BD5"/>
    <w:rsid w:val="1FDF49D0"/>
    <w:rsid w:val="1FED0B1C"/>
    <w:rsid w:val="20126FA8"/>
    <w:rsid w:val="2028C358"/>
    <w:rsid w:val="2053F732"/>
    <w:rsid w:val="205660C1"/>
    <w:rsid w:val="2076D02A"/>
    <w:rsid w:val="209470A4"/>
    <w:rsid w:val="20CC504E"/>
    <w:rsid w:val="20ED72C0"/>
    <w:rsid w:val="21165837"/>
    <w:rsid w:val="21352672"/>
    <w:rsid w:val="214F8C3D"/>
    <w:rsid w:val="2152922A"/>
    <w:rsid w:val="21662036"/>
    <w:rsid w:val="2179AB5E"/>
    <w:rsid w:val="21808427"/>
    <w:rsid w:val="218BE1E1"/>
    <w:rsid w:val="219FD61E"/>
    <w:rsid w:val="21B30F1A"/>
    <w:rsid w:val="21E13DFF"/>
    <w:rsid w:val="21E5DBB1"/>
    <w:rsid w:val="223970FC"/>
    <w:rsid w:val="22442519"/>
    <w:rsid w:val="225721B7"/>
    <w:rsid w:val="226DF4A8"/>
    <w:rsid w:val="22B18923"/>
    <w:rsid w:val="22D4917A"/>
    <w:rsid w:val="22FC4EA2"/>
    <w:rsid w:val="23018F37"/>
    <w:rsid w:val="231AB4D0"/>
    <w:rsid w:val="232ECA35"/>
    <w:rsid w:val="234BF2C3"/>
    <w:rsid w:val="234D7D3A"/>
    <w:rsid w:val="2383A52E"/>
    <w:rsid w:val="23898BCC"/>
    <w:rsid w:val="2389B692"/>
    <w:rsid w:val="23A9B4AA"/>
    <w:rsid w:val="23B08892"/>
    <w:rsid w:val="23B6E580"/>
    <w:rsid w:val="23CBB853"/>
    <w:rsid w:val="23FBC943"/>
    <w:rsid w:val="2402257E"/>
    <w:rsid w:val="24394781"/>
    <w:rsid w:val="243EA88E"/>
    <w:rsid w:val="24509AD3"/>
    <w:rsid w:val="2452559F"/>
    <w:rsid w:val="2467FEEB"/>
    <w:rsid w:val="24B01C70"/>
    <w:rsid w:val="24B7F13B"/>
    <w:rsid w:val="24E5403C"/>
    <w:rsid w:val="2516F047"/>
    <w:rsid w:val="25511CCE"/>
    <w:rsid w:val="2583C362"/>
    <w:rsid w:val="25858371"/>
    <w:rsid w:val="25A94C10"/>
    <w:rsid w:val="25AA78B9"/>
    <w:rsid w:val="25BE373D"/>
    <w:rsid w:val="25C1BEC4"/>
    <w:rsid w:val="2618460E"/>
    <w:rsid w:val="265B8E31"/>
    <w:rsid w:val="266AAE81"/>
    <w:rsid w:val="2694C57C"/>
    <w:rsid w:val="269DBC01"/>
    <w:rsid w:val="26D83C90"/>
    <w:rsid w:val="26E11A3D"/>
    <w:rsid w:val="271F3BB0"/>
    <w:rsid w:val="27391384"/>
    <w:rsid w:val="27928F39"/>
    <w:rsid w:val="27E42975"/>
    <w:rsid w:val="27F5A290"/>
    <w:rsid w:val="2832A69D"/>
    <w:rsid w:val="28343F46"/>
    <w:rsid w:val="2838A815"/>
    <w:rsid w:val="283F0B32"/>
    <w:rsid w:val="2852A5C6"/>
    <w:rsid w:val="2875BDE6"/>
    <w:rsid w:val="287E51F5"/>
    <w:rsid w:val="288C9C19"/>
    <w:rsid w:val="28E0A0A6"/>
    <w:rsid w:val="28E4249C"/>
    <w:rsid w:val="290ED899"/>
    <w:rsid w:val="2924EC9B"/>
    <w:rsid w:val="294BDFBD"/>
    <w:rsid w:val="2950CD70"/>
    <w:rsid w:val="29586E40"/>
    <w:rsid w:val="29724E97"/>
    <w:rsid w:val="297F8FE6"/>
    <w:rsid w:val="2987A74B"/>
    <w:rsid w:val="298DD256"/>
    <w:rsid w:val="298F3E3C"/>
    <w:rsid w:val="29B9941D"/>
    <w:rsid w:val="29BD2D1B"/>
    <w:rsid w:val="2A1E2DD5"/>
    <w:rsid w:val="2A3F4B07"/>
    <w:rsid w:val="2A5A3061"/>
    <w:rsid w:val="2A7737F7"/>
    <w:rsid w:val="2A8630CE"/>
    <w:rsid w:val="2AC956D7"/>
    <w:rsid w:val="2AE592E1"/>
    <w:rsid w:val="2B4BBDC4"/>
    <w:rsid w:val="2B842A52"/>
    <w:rsid w:val="2BE7C974"/>
    <w:rsid w:val="2BED4950"/>
    <w:rsid w:val="2BFA493C"/>
    <w:rsid w:val="2C0C4816"/>
    <w:rsid w:val="2C0F3C60"/>
    <w:rsid w:val="2C13744B"/>
    <w:rsid w:val="2C6748BD"/>
    <w:rsid w:val="2C8E5320"/>
    <w:rsid w:val="2C97BAC8"/>
    <w:rsid w:val="2CA404EF"/>
    <w:rsid w:val="2CB088FE"/>
    <w:rsid w:val="2CFDA0D1"/>
    <w:rsid w:val="2D03B24B"/>
    <w:rsid w:val="2D519F99"/>
    <w:rsid w:val="2DB7CD11"/>
    <w:rsid w:val="2DBAA996"/>
    <w:rsid w:val="2DC2A46C"/>
    <w:rsid w:val="2DEA2AED"/>
    <w:rsid w:val="2DFAE93C"/>
    <w:rsid w:val="2E0707FA"/>
    <w:rsid w:val="2E11FE1C"/>
    <w:rsid w:val="2E28AE0A"/>
    <w:rsid w:val="2E3FB39E"/>
    <w:rsid w:val="2E64081B"/>
    <w:rsid w:val="2E74BC3B"/>
    <w:rsid w:val="2E8FC67E"/>
    <w:rsid w:val="2EA138D0"/>
    <w:rsid w:val="2EB87004"/>
    <w:rsid w:val="2ECDF89F"/>
    <w:rsid w:val="2ECF506A"/>
    <w:rsid w:val="2EDB7B85"/>
    <w:rsid w:val="2EDFA261"/>
    <w:rsid w:val="2F0D654F"/>
    <w:rsid w:val="2F10D0EB"/>
    <w:rsid w:val="2F785BF6"/>
    <w:rsid w:val="2F81E17D"/>
    <w:rsid w:val="2F8267FB"/>
    <w:rsid w:val="2F88B71F"/>
    <w:rsid w:val="2FAE9E68"/>
    <w:rsid w:val="2FD8C528"/>
    <w:rsid w:val="30123021"/>
    <w:rsid w:val="3014C9FF"/>
    <w:rsid w:val="3033BFB3"/>
    <w:rsid w:val="3033FAE9"/>
    <w:rsid w:val="30341804"/>
    <w:rsid w:val="3040C98F"/>
    <w:rsid w:val="305AFC4F"/>
    <w:rsid w:val="306389E3"/>
    <w:rsid w:val="306953B4"/>
    <w:rsid w:val="30804AA4"/>
    <w:rsid w:val="308254C8"/>
    <w:rsid w:val="309C233E"/>
    <w:rsid w:val="30A7D6D4"/>
    <w:rsid w:val="30B743C4"/>
    <w:rsid w:val="30D4D17A"/>
    <w:rsid w:val="30E689A8"/>
    <w:rsid w:val="3104839D"/>
    <w:rsid w:val="310A7203"/>
    <w:rsid w:val="311B6902"/>
    <w:rsid w:val="314D12E7"/>
    <w:rsid w:val="314EE46A"/>
    <w:rsid w:val="31570F9F"/>
    <w:rsid w:val="31656330"/>
    <w:rsid w:val="316C9CC6"/>
    <w:rsid w:val="31778F7C"/>
    <w:rsid w:val="317FA1C5"/>
    <w:rsid w:val="31957404"/>
    <w:rsid w:val="31A3B0F8"/>
    <w:rsid w:val="31B668E4"/>
    <w:rsid w:val="3205F252"/>
    <w:rsid w:val="3222B652"/>
    <w:rsid w:val="323B5D98"/>
    <w:rsid w:val="323DB3AB"/>
    <w:rsid w:val="329BE9F0"/>
    <w:rsid w:val="32D01461"/>
    <w:rsid w:val="32E13E0C"/>
    <w:rsid w:val="32E3AAD4"/>
    <w:rsid w:val="32E849AF"/>
    <w:rsid w:val="32F4157E"/>
    <w:rsid w:val="3301EEAF"/>
    <w:rsid w:val="3309B0D6"/>
    <w:rsid w:val="332A592E"/>
    <w:rsid w:val="3354C30F"/>
    <w:rsid w:val="335C7160"/>
    <w:rsid w:val="33741BDD"/>
    <w:rsid w:val="3380C98D"/>
    <w:rsid w:val="33A179E5"/>
    <w:rsid w:val="33A35AA2"/>
    <w:rsid w:val="33CCC363"/>
    <w:rsid w:val="33E9CE47"/>
    <w:rsid w:val="33EBA15C"/>
    <w:rsid w:val="33F9FE49"/>
    <w:rsid w:val="340C5812"/>
    <w:rsid w:val="341149E3"/>
    <w:rsid w:val="34199F36"/>
    <w:rsid w:val="341EF981"/>
    <w:rsid w:val="34321FA4"/>
    <w:rsid w:val="34406201"/>
    <w:rsid w:val="34952696"/>
    <w:rsid w:val="349A49FA"/>
    <w:rsid w:val="34D06957"/>
    <w:rsid w:val="34F44C26"/>
    <w:rsid w:val="35001B73"/>
    <w:rsid w:val="35019876"/>
    <w:rsid w:val="350B8225"/>
    <w:rsid w:val="352F1F33"/>
    <w:rsid w:val="3538EDDF"/>
    <w:rsid w:val="35790B0A"/>
    <w:rsid w:val="358BDC93"/>
    <w:rsid w:val="35973EEB"/>
    <w:rsid w:val="35C6221B"/>
    <w:rsid w:val="35F92EF9"/>
    <w:rsid w:val="3632FFBF"/>
    <w:rsid w:val="36C08651"/>
    <w:rsid w:val="36D9EF69"/>
    <w:rsid w:val="36E8F9A1"/>
    <w:rsid w:val="36FA8E79"/>
    <w:rsid w:val="371D8B39"/>
    <w:rsid w:val="374EC82F"/>
    <w:rsid w:val="37688742"/>
    <w:rsid w:val="378368D2"/>
    <w:rsid w:val="37A3AB73"/>
    <w:rsid w:val="37BB5DA4"/>
    <w:rsid w:val="37D64372"/>
    <w:rsid w:val="37FA5987"/>
    <w:rsid w:val="37FB2C61"/>
    <w:rsid w:val="38012AA0"/>
    <w:rsid w:val="3804DD1D"/>
    <w:rsid w:val="3807F43E"/>
    <w:rsid w:val="381BE7D4"/>
    <w:rsid w:val="38572862"/>
    <w:rsid w:val="388722BA"/>
    <w:rsid w:val="38C7A66D"/>
    <w:rsid w:val="3917F80C"/>
    <w:rsid w:val="391CA703"/>
    <w:rsid w:val="391D563D"/>
    <w:rsid w:val="3928256B"/>
    <w:rsid w:val="3935F3AB"/>
    <w:rsid w:val="393CAC46"/>
    <w:rsid w:val="3947DD99"/>
    <w:rsid w:val="39D265DE"/>
    <w:rsid w:val="39D5E4D4"/>
    <w:rsid w:val="39DC6513"/>
    <w:rsid w:val="39EF5AD9"/>
    <w:rsid w:val="3A116FC6"/>
    <w:rsid w:val="3A295085"/>
    <w:rsid w:val="3A4E5D41"/>
    <w:rsid w:val="3A4FAADE"/>
    <w:rsid w:val="3A53A1BA"/>
    <w:rsid w:val="3A953199"/>
    <w:rsid w:val="3AA3B8B9"/>
    <w:rsid w:val="3AC22D16"/>
    <w:rsid w:val="3ACFE6C8"/>
    <w:rsid w:val="3AF33849"/>
    <w:rsid w:val="3B0B2A6B"/>
    <w:rsid w:val="3B364B0F"/>
    <w:rsid w:val="3B48D68B"/>
    <w:rsid w:val="3B4EFFB6"/>
    <w:rsid w:val="3B521342"/>
    <w:rsid w:val="3B77B5A7"/>
    <w:rsid w:val="3BB4E394"/>
    <w:rsid w:val="3BD69969"/>
    <w:rsid w:val="3C9D649A"/>
    <w:rsid w:val="3CC54DEC"/>
    <w:rsid w:val="3CDE0EAC"/>
    <w:rsid w:val="3CF69D69"/>
    <w:rsid w:val="3CF7B25E"/>
    <w:rsid w:val="3D0C13FA"/>
    <w:rsid w:val="3D4F15A9"/>
    <w:rsid w:val="3D66DBAF"/>
    <w:rsid w:val="3D8F476D"/>
    <w:rsid w:val="3D914406"/>
    <w:rsid w:val="3DAE39E3"/>
    <w:rsid w:val="3DC2C605"/>
    <w:rsid w:val="3DCBB88F"/>
    <w:rsid w:val="3DD57D5D"/>
    <w:rsid w:val="3DE190AF"/>
    <w:rsid w:val="3DE5B8FA"/>
    <w:rsid w:val="3DE8C3FB"/>
    <w:rsid w:val="3E009E9C"/>
    <w:rsid w:val="3E161C36"/>
    <w:rsid w:val="3E27BE46"/>
    <w:rsid w:val="3E323AF1"/>
    <w:rsid w:val="3E4B45A3"/>
    <w:rsid w:val="3E4C4F34"/>
    <w:rsid w:val="3E649CA9"/>
    <w:rsid w:val="3E97F51E"/>
    <w:rsid w:val="3EADDD9D"/>
    <w:rsid w:val="3EBC4736"/>
    <w:rsid w:val="3EC12C86"/>
    <w:rsid w:val="3EF7D432"/>
    <w:rsid w:val="3F16A0B9"/>
    <w:rsid w:val="3F27993E"/>
    <w:rsid w:val="3F36C254"/>
    <w:rsid w:val="3F37CCB4"/>
    <w:rsid w:val="3F4A9FFF"/>
    <w:rsid w:val="3F65265A"/>
    <w:rsid w:val="3F6D6141"/>
    <w:rsid w:val="3F7C16EF"/>
    <w:rsid w:val="3FA0C24F"/>
    <w:rsid w:val="3FB0256D"/>
    <w:rsid w:val="3FC16244"/>
    <w:rsid w:val="3FD7BEAE"/>
    <w:rsid w:val="3FF4AEC0"/>
    <w:rsid w:val="3FFF83FD"/>
    <w:rsid w:val="40094D92"/>
    <w:rsid w:val="4022A24F"/>
    <w:rsid w:val="40269526"/>
    <w:rsid w:val="40A39238"/>
    <w:rsid w:val="40B786AA"/>
    <w:rsid w:val="40CB63A5"/>
    <w:rsid w:val="40E58DFF"/>
    <w:rsid w:val="40F97DEE"/>
    <w:rsid w:val="41051FBB"/>
    <w:rsid w:val="412494E2"/>
    <w:rsid w:val="412A7086"/>
    <w:rsid w:val="412E7F1C"/>
    <w:rsid w:val="414CC682"/>
    <w:rsid w:val="4159040B"/>
    <w:rsid w:val="41AE5686"/>
    <w:rsid w:val="41AE9BE8"/>
    <w:rsid w:val="41AF69C0"/>
    <w:rsid w:val="41CE5A7B"/>
    <w:rsid w:val="421D2D8E"/>
    <w:rsid w:val="4221D6FD"/>
    <w:rsid w:val="4255C01B"/>
    <w:rsid w:val="425638B7"/>
    <w:rsid w:val="4264B95A"/>
    <w:rsid w:val="42707ABC"/>
    <w:rsid w:val="42B5366A"/>
    <w:rsid w:val="42D34340"/>
    <w:rsid w:val="42E3BE37"/>
    <w:rsid w:val="430CC997"/>
    <w:rsid w:val="432506E4"/>
    <w:rsid w:val="43308E30"/>
    <w:rsid w:val="43446717"/>
    <w:rsid w:val="434AF6F2"/>
    <w:rsid w:val="435A2CEB"/>
    <w:rsid w:val="436210F2"/>
    <w:rsid w:val="43895744"/>
    <w:rsid w:val="43923C1B"/>
    <w:rsid w:val="439EA096"/>
    <w:rsid w:val="43B2B0AE"/>
    <w:rsid w:val="43B7C54D"/>
    <w:rsid w:val="43E659E2"/>
    <w:rsid w:val="43EE5A6E"/>
    <w:rsid w:val="43F997A7"/>
    <w:rsid w:val="442DCCF5"/>
    <w:rsid w:val="4434BCE0"/>
    <w:rsid w:val="4438B812"/>
    <w:rsid w:val="444ACA80"/>
    <w:rsid w:val="446D7BB4"/>
    <w:rsid w:val="446E0FAD"/>
    <w:rsid w:val="44A4E97B"/>
    <w:rsid w:val="44DA8C4A"/>
    <w:rsid w:val="44EB6932"/>
    <w:rsid w:val="44ED42C4"/>
    <w:rsid w:val="450BE4FC"/>
    <w:rsid w:val="451BA27D"/>
    <w:rsid w:val="4537AC7A"/>
    <w:rsid w:val="4541739D"/>
    <w:rsid w:val="45963B3C"/>
    <w:rsid w:val="45ABD32F"/>
    <w:rsid w:val="462F4BAD"/>
    <w:rsid w:val="464E7813"/>
    <w:rsid w:val="46741AA1"/>
    <w:rsid w:val="468465E9"/>
    <w:rsid w:val="469216AF"/>
    <w:rsid w:val="46A02906"/>
    <w:rsid w:val="46AFCE7D"/>
    <w:rsid w:val="46CCAE34"/>
    <w:rsid w:val="46D36C3D"/>
    <w:rsid w:val="46E3F5FA"/>
    <w:rsid w:val="47336460"/>
    <w:rsid w:val="475AAD94"/>
    <w:rsid w:val="47655B7D"/>
    <w:rsid w:val="4782F8EC"/>
    <w:rsid w:val="47B91D08"/>
    <w:rsid w:val="48663A99"/>
    <w:rsid w:val="48740B3A"/>
    <w:rsid w:val="488C0FAB"/>
    <w:rsid w:val="488E5353"/>
    <w:rsid w:val="488EBB9F"/>
    <w:rsid w:val="489CDEF0"/>
    <w:rsid w:val="48B56993"/>
    <w:rsid w:val="48C8A8FF"/>
    <w:rsid w:val="48D3DE76"/>
    <w:rsid w:val="48DFF70A"/>
    <w:rsid w:val="48E63DF9"/>
    <w:rsid w:val="48F37644"/>
    <w:rsid w:val="48FB7DC4"/>
    <w:rsid w:val="4929C428"/>
    <w:rsid w:val="4953269F"/>
    <w:rsid w:val="4970DC13"/>
    <w:rsid w:val="497AF4DF"/>
    <w:rsid w:val="497B81A0"/>
    <w:rsid w:val="498F55B6"/>
    <w:rsid w:val="49AC5D83"/>
    <w:rsid w:val="49CB0D9E"/>
    <w:rsid w:val="4A1D9A63"/>
    <w:rsid w:val="4A27FE42"/>
    <w:rsid w:val="4A2EB46C"/>
    <w:rsid w:val="4A5790CA"/>
    <w:rsid w:val="4A68375C"/>
    <w:rsid w:val="4A74DAF4"/>
    <w:rsid w:val="4A7B99DF"/>
    <w:rsid w:val="4A92D274"/>
    <w:rsid w:val="4AA3B8E2"/>
    <w:rsid w:val="4AB0C375"/>
    <w:rsid w:val="4B1C4249"/>
    <w:rsid w:val="4B448144"/>
    <w:rsid w:val="4B48C9DD"/>
    <w:rsid w:val="4B49F98C"/>
    <w:rsid w:val="4B7B2AEA"/>
    <w:rsid w:val="4BA83F57"/>
    <w:rsid w:val="4BF8DA13"/>
    <w:rsid w:val="4C103856"/>
    <w:rsid w:val="4C22B0EB"/>
    <w:rsid w:val="4C91F48E"/>
    <w:rsid w:val="4C9B283D"/>
    <w:rsid w:val="4CAC9A15"/>
    <w:rsid w:val="4CCF7D2B"/>
    <w:rsid w:val="4CFFB15D"/>
    <w:rsid w:val="4D008EF2"/>
    <w:rsid w:val="4D02AE9A"/>
    <w:rsid w:val="4D101F7A"/>
    <w:rsid w:val="4D18AF00"/>
    <w:rsid w:val="4D3C05C9"/>
    <w:rsid w:val="4D48D799"/>
    <w:rsid w:val="4D6A1525"/>
    <w:rsid w:val="4D821B4B"/>
    <w:rsid w:val="4DC57F98"/>
    <w:rsid w:val="4DF65D61"/>
    <w:rsid w:val="4E0DF805"/>
    <w:rsid w:val="4E18AEF2"/>
    <w:rsid w:val="4E1AC4F4"/>
    <w:rsid w:val="4E6B148A"/>
    <w:rsid w:val="4E7CE823"/>
    <w:rsid w:val="4E8B5DE5"/>
    <w:rsid w:val="4ED4B186"/>
    <w:rsid w:val="4ED596FF"/>
    <w:rsid w:val="4EDF0236"/>
    <w:rsid w:val="4EE3C1AD"/>
    <w:rsid w:val="4EE9AC4D"/>
    <w:rsid w:val="4EFB8E57"/>
    <w:rsid w:val="4F17D304"/>
    <w:rsid w:val="4F2F0B32"/>
    <w:rsid w:val="4F47F97E"/>
    <w:rsid w:val="4F51532E"/>
    <w:rsid w:val="4F55AB6A"/>
    <w:rsid w:val="4F5AF06D"/>
    <w:rsid w:val="4F696A89"/>
    <w:rsid w:val="4FA7EB35"/>
    <w:rsid w:val="4FC04BB4"/>
    <w:rsid w:val="4FF95F6E"/>
    <w:rsid w:val="504BEF43"/>
    <w:rsid w:val="504D4A15"/>
    <w:rsid w:val="504FEFFF"/>
    <w:rsid w:val="505611FC"/>
    <w:rsid w:val="508A9F9A"/>
    <w:rsid w:val="50978138"/>
    <w:rsid w:val="509E4C3C"/>
    <w:rsid w:val="50BBB9EB"/>
    <w:rsid w:val="50F6B32E"/>
    <w:rsid w:val="511291E2"/>
    <w:rsid w:val="5113A7A7"/>
    <w:rsid w:val="513539AB"/>
    <w:rsid w:val="51670388"/>
    <w:rsid w:val="516F2E6D"/>
    <w:rsid w:val="51794A39"/>
    <w:rsid w:val="517D311F"/>
    <w:rsid w:val="5180E558"/>
    <w:rsid w:val="51AB2E17"/>
    <w:rsid w:val="51AF5120"/>
    <w:rsid w:val="51D79392"/>
    <w:rsid w:val="51DE0B52"/>
    <w:rsid w:val="51FD2EDB"/>
    <w:rsid w:val="5209C4CA"/>
    <w:rsid w:val="5209DEBA"/>
    <w:rsid w:val="5219646B"/>
    <w:rsid w:val="52E419D2"/>
    <w:rsid w:val="52F8D8CD"/>
    <w:rsid w:val="5356B638"/>
    <w:rsid w:val="53A23625"/>
    <w:rsid w:val="53ADF796"/>
    <w:rsid w:val="53EAE704"/>
    <w:rsid w:val="54039DBA"/>
    <w:rsid w:val="54454C11"/>
    <w:rsid w:val="544F08D6"/>
    <w:rsid w:val="545A7A49"/>
    <w:rsid w:val="54858B2B"/>
    <w:rsid w:val="548F0800"/>
    <w:rsid w:val="54E53F2A"/>
    <w:rsid w:val="550424CC"/>
    <w:rsid w:val="5517D0D0"/>
    <w:rsid w:val="55428945"/>
    <w:rsid w:val="5551645E"/>
    <w:rsid w:val="557F79D6"/>
    <w:rsid w:val="55B6D9F3"/>
    <w:rsid w:val="55D73AB3"/>
    <w:rsid w:val="55E16A30"/>
    <w:rsid w:val="55E25EEE"/>
    <w:rsid w:val="5610B11B"/>
    <w:rsid w:val="5623732B"/>
    <w:rsid w:val="563092BC"/>
    <w:rsid w:val="565E2817"/>
    <w:rsid w:val="567CD6F1"/>
    <w:rsid w:val="567DF8C7"/>
    <w:rsid w:val="5684FAF5"/>
    <w:rsid w:val="56DA496C"/>
    <w:rsid w:val="56E4021C"/>
    <w:rsid w:val="56F59DC9"/>
    <w:rsid w:val="56FC0302"/>
    <w:rsid w:val="5701B2F2"/>
    <w:rsid w:val="570571E2"/>
    <w:rsid w:val="5708E91A"/>
    <w:rsid w:val="570EC145"/>
    <w:rsid w:val="57316128"/>
    <w:rsid w:val="577E7103"/>
    <w:rsid w:val="57931EFA"/>
    <w:rsid w:val="57CB5519"/>
    <w:rsid w:val="57CFE772"/>
    <w:rsid w:val="57D1871A"/>
    <w:rsid w:val="57D51EAC"/>
    <w:rsid w:val="57D77618"/>
    <w:rsid w:val="57DA694B"/>
    <w:rsid w:val="58423943"/>
    <w:rsid w:val="58436DE7"/>
    <w:rsid w:val="58482C7E"/>
    <w:rsid w:val="585A69BF"/>
    <w:rsid w:val="5876D8EE"/>
    <w:rsid w:val="587A5E50"/>
    <w:rsid w:val="5886996B"/>
    <w:rsid w:val="58AC0150"/>
    <w:rsid w:val="58B3FD1C"/>
    <w:rsid w:val="58D1F5D2"/>
    <w:rsid w:val="58DACDF3"/>
    <w:rsid w:val="58E1A8A7"/>
    <w:rsid w:val="591D04E9"/>
    <w:rsid w:val="591E9C46"/>
    <w:rsid w:val="5943A58F"/>
    <w:rsid w:val="595BA62B"/>
    <w:rsid w:val="59659DFB"/>
    <w:rsid w:val="5966AF0B"/>
    <w:rsid w:val="596C3ADF"/>
    <w:rsid w:val="59A5F6A3"/>
    <w:rsid w:val="59ACA0C5"/>
    <w:rsid w:val="59D29538"/>
    <w:rsid w:val="59D7D786"/>
    <w:rsid w:val="59E644EA"/>
    <w:rsid w:val="5A0F70D1"/>
    <w:rsid w:val="5A611829"/>
    <w:rsid w:val="5A8B130F"/>
    <w:rsid w:val="5AA70D19"/>
    <w:rsid w:val="5AC54E96"/>
    <w:rsid w:val="5AC7A1A1"/>
    <w:rsid w:val="5AD548F2"/>
    <w:rsid w:val="5AD9530B"/>
    <w:rsid w:val="5AF04288"/>
    <w:rsid w:val="5B005B3D"/>
    <w:rsid w:val="5B51E2FD"/>
    <w:rsid w:val="5B9018EC"/>
    <w:rsid w:val="5B91D5B9"/>
    <w:rsid w:val="5BBDBD03"/>
    <w:rsid w:val="5BC3253F"/>
    <w:rsid w:val="5BCBABBE"/>
    <w:rsid w:val="5C08FE03"/>
    <w:rsid w:val="5C184BFD"/>
    <w:rsid w:val="5C2548A5"/>
    <w:rsid w:val="5C488370"/>
    <w:rsid w:val="5C48A6EC"/>
    <w:rsid w:val="5C7E16C7"/>
    <w:rsid w:val="5C81CE43"/>
    <w:rsid w:val="5CB09898"/>
    <w:rsid w:val="5CD86414"/>
    <w:rsid w:val="5CDBC7AB"/>
    <w:rsid w:val="5CE548DA"/>
    <w:rsid w:val="5CE5933C"/>
    <w:rsid w:val="5CE977FA"/>
    <w:rsid w:val="5CE9AA97"/>
    <w:rsid w:val="5CE9ED04"/>
    <w:rsid w:val="5D11FAD3"/>
    <w:rsid w:val="5D162BED"/>
    <w:rsid w:val="5D1DD064"/>
    <w:rsid w:val="5D2E43AE"/>
    <w:rsid w:val="5D8689BE"/>
    <w:rsid w:val="5DB05FCF"/>
    <w:rsid w:val="5DBA100B"/>
    <w:rsid w:val="5DCD18A1"/>
    <w:rsid w:val="5DF3A833"/>
    <w:rsid w:val="5E06C578"/>
    <w:rsid w:val="5E0B57DD"/>
    <w:rsid w:val="5E33334B"/>
    <w:rsid w:val="5E429681"/>
    <w:rsid w:val="5E4B7DCF"/>
    <w:rsid w:val="5E4D6E9E"/>
    <w:rsid w:val="5E626749"/>
    <w:rsid w:val="5E68128B"/>
    <w:rsid w:val="5E95393B"/>
    <w:rsid w:val="5EA1BB74"/>
    <w:rsid w:val="5EB44108"/>
    <w:rsid w:val="5EEAF448"/>
    <w:rsid w:val="5F13F89D"/>
    <w:rsid w:val="5F22F5DB"/>
    <w:rsid w:val="5F27FF2E"/>
    <w:rsid w:val="5F318F67"/>
    <w:rsid w:val="5F457FD7"/>
    <w:rsid w:val="5F4C36F9"/>
    <w:rsid w:val="5F4DC15C"/>
    <w:rsid w:val="5F83B872"/>
    <w:rsid w:val="5FAF0577"/>
    <w:rsid w:val="5FB67108"/>
    <w:rsid w:val="5FF0CF32"/>
    <w:rsid w:val="60213DEC"/>
    <w:rsid w:val="603993EA"/>
    <w:rsid w:val="605A6E07"/>
    <w:rsid w:val="605F3283"/>
    <w:rsid w:val="607461B9"/>
    <w:rsid w:val="608F49D8"/>
    <w:rsid w:val="60986B8D"/>
    <w:rsid w:val="60B00223"/>
    <w:rsid w:val="60B63F1C"/>
    <w:rsid w:val="60ED251E"/>
    <w:rsid w:val="60F9F6EA"/>
    <w:rsid w:val="60FB90AD"/>
    <w:rsid w:val="61155D6F"/>
    <w:rsid w:val="614CC197"/>
    <w:rsid w:val="61824D67"/>
    <w:rsid w:val="61926C93"/>
    <w:rsid w:val="61A814DA"/>
    <w:rsid w:val="61A964BA"/>
    <w:rsid w:val="61CD18A0"/>
    <w:rsid w:val="61DD5B22"/>
    <w:rsid w:val="61E7D271"/>
    <w:rsid w:val="61F4D24A"/>
    <w:rsid w:val="62059C06"/>
    <w:rsid w:val="62405BF5"/>
    <w:rsid w:val="624E6A14"/>
    <w:rsid w:val="628FAFBF"/>
    <w:rsid w:val="62906E44"/>
    <w:rsid w:val="62CDC439"/>
    <w:rsid w:val="62F22B01"/>
    <w:rsid w:val="631CD363"/>
    <w:rsid w:val="631DA2FF"/>
    <w:rsid w:val="6325309C"/>
    <w:rsid w:val="63337933"/>
    <w:rsid w:val="637077F9"/>
    <w:rsid w:val="637238E9"/>
    <w:rsid w:val="63B49D29"/>
    <w:rsid w:val="63C195EA"/>
    <w:rsid w:val="63ECDBD6"/>
    <w:rsid w:val="63ED923B"/>
    <w:rsid w:val="63FAFA3A"/>
    <w:rsid w:val="63FE05B8"/>
    <w:rsid w:val="640DE364"/>
    <w:rsid w:val="641E8D5D"/>
    <w:rsid w:val="642E7667"/>
    <w:rsid w:val="6438947E"/>
    <w:rsid w:val="64624E68"/>
    <w:rsid w:val="646A90EB"/>
    <w:rsid w:val="6476C81A"/>
    <w:rsid w:val="64799102"/>
    <w:rsid w:val="648571E3"/>
    <w:rsid w:val="64BCB90B"/>
    <w:rsid w:val="64C48B31"/>
    <w:rsid w:val="64DCF7CE"/>
    <w:rsid w:val="64DE08FF"/>
    <w:rsid w:val="64EAEF17"/>
    <w:rsid w:val="64ECC278"/>
    <w:rsid w:val="6522DD50"/>
    <w:rsid w:val="65230E26"/>
    <w:rsid w:val="65233C57"/>
    <w:rsid w:val="65430817"/>
    <w:rsid w:val="656DC632"/>
    <w:rsid w:val="657214F4"/>
    <w:rsid w:val="6572EEDB"/>
    <w:rsid w:val="65B2FA40"/>
    <w:rsid w:val="65B907CF"/>
    <w:rsid w:val="65C0DE50"/>
    <w:rsid w:val="65C617E0"/>
    <w:rsid w:val="66137B52"/>
    <w:rsid w:val="6626474D"/>
    <w:rsid w:val="664FDBA2"/>
    <w:rsid w:val="6689E6FD"/>
    <w:rsid w:val="668B901B"/>
    <w:rsid w:val="668ECC70"/>
    <w:rsid w:val="66A46471"/>
    <w:rsid w:val="66D5C7A5"/>
    <w:rsid w:val="66E45CD1"/>
    <w:rsid w:val="6754284C"/>
    <w:rsid w:val="67585FF8"/>
    <w:rsid w:val="675F246C"/>
    <w:rsid w:val="6768F0A7"/>
    <w:rsid w:val="6774A33C"/>
    <w:rsid w:val="677DC6FB"/>
    <w:rsid w:val="6798E8FD"/>
    <w:rsid w:val="67A2B80E"/>
    <w:rsid w:val="67D3A0BF"/>
    <w:rsid w:val="67D50503"/>
    <w:rsid w:val="67D8D4A2"/>
    <w:rsid w:val="67E47509"/>
    <w:rsid w:val="67E6DBFA"/>
    <w:rsid w:val="67EE2A80"/>
    <w:rsid w:val="67F95D97"/>
    <w:rsid w:val="6802C674"/>
    <w:rsid w:val="681E819F"/>
    <w:rsid w:val="68587AFA"/>
    <w:rsid w:val="685B9167"/>
    <w:rsid w:val="6868F49A"/>
    <w:rsid w:val="687FB932"/>
    <w:rsid w:val="688AD2FA"/>
    <w:rsid w:val="6893F87C"/>
    <w:rsid w:val="68A39755"/>
    <w:rsid w:val="68B09EBB"/>
    <w:rsid w:val="68EAC939"/>
    <w:rsid w:val="69688171"/>
    <w:rsid w:val="6976216A"/>
    <w:rsid w:val="69924913"/>
    <w:rsid w:val="6999AF41"/>
    <w:rsid w:val="69A64B73"/>
    <w:rsid w:val="69BD2D47"/>
    <w:rsid w:val="69CE5B93"/>
    <w:rsid w:val="69DF0905"/>
    <w:rsid w:val="69EA837C"/>
    <w:rsid w:val="69ECA3AB"/>
    <w:rsid w:val="6A0C4D1B"/>
    <w:rsid w:val="6A5C2912"/>
    <w:rsid w:val="6A6C225E"/>
    <w:rsid w:val="6A71D236"/>
    <w:rsid w:val="6ABE3B88"/>
    <w:rsid w:val="6AC1B400"/>
    <w:rsid w:val="6B10F9A8"/>
    <w:rsid w:val="6B12347B"/>
    <w:rsid w:val="6B17A139"/>
    <w:rsid w:val="6B36C201"/>
    <w:rsid w:val="6B5E18EA"/>
    <w:rsid w:val="6B618664"/>
    <w:rsid w:val="6B6BA502"/>
    <w:rsid w:val="6B6C845D"/>
    <w:rsid w:val="6B850CC5"/>
    <w:rsid w:val="6C31460E"/>
    <w:rsid w:val="6C395E9C"/>
    <w:rsid w:val="6C55FAE2"/>
    <w:rsid w:val="6C67E54E"/>
    <w:rsid w:val="6C954DD2"/>
    <w:rsid w:val="6CE5C90A"/>
    <w:rsid w:val="6D12D58B"/>
    <w:rsid w:val="6D20D848"/>
    <w:rsid w:val="6D23CBB2"/>
    <w:rsid w:val="6D2DE019"/>
    <w:rsid w:val="6D53124B"/>
    <w:rsid w:val="6D6A6958"/>
    <w:rsid w:val="6D6B8567"/>
    <w:rsid w:val="6D6DC4FD"/>
    <w:rsid w:val="6D7CD4B0"/>
    <w:rsid w:val="6D9CBDBE"/>
    <w:rsid w:val="6DA003E7"/>
    <w:rsid w:val="6DA3A963"/>
    <w:rsid w:val="6DA74117"/>
    <w:rsid w:val="6DB9A0E5"/>
    <w:rsid w:val="6DBC5902"/>
    <w:rsid w:val="6DDCAF61"/>
    <w:rsid w:val="6DF05854"/>
    <w:rsid w:val="6DF7282A"/>
    <w:rsid w:val="6E49897E"/>
    <w:rsid w:val="6E61B6FB"/>
    <w:rsid w:val="6E7FD95F"/>
    <w:rsid w:val="6E842A77"/>
    <w:rsid w:val="6ED49A83"/>
    <w:rsid w:val="6EEB6C57"/>
    <w:rsid w:val="6F1F6D85"/>
    <w:rsid w:val="6F22CE62"/>
    <w:rsid w:val="6F60F6F0"/>
    <w:rsid w:val="6F7533F0"/>
    <w:rsid w:val="6F82642D"/>
    <w:rsid w:val="6F96B315"/>
    <w:rsid w:val="6F9A7971"/>
    <w:rsid w:val="6FBE4DB1"/>
    <w:rsid w:val="6FC268AD"/>
    <w:rsid w:val="6FC55E7B"/>
    <w:rsid w:val="6FCAD690"/>
    <w:rsid w:val="7027DB36"/>
    <w:rsid w:val="702D39C3"/>
    <w:rsid w:val="703E5762"/>
    <w:rsid w:val="704E8D27"/>
    <w:rsid w:val="70571D47"/>
    <w:rsid w:val="705C4056"/>
    <w:rsid w:val="7088AD82"/>
    <w:rsid w:val="709C1B22"/>
    <w:rsid w:val="70A3D29A"/>
    <w:rsid w:val="70B424E7"/>
    <w:rsid w:val="70C3681B"/>
    <w:rsid w:val="70D045C5"/>
    <w:rsid w:val="70D12334"/>
    <w:rsid w:val="70D89BFF"/>
    <w:rsid w:val="70D9A9B3"/>
    <w:rsid w:val="70E04BC3"/>
    <w:rsid w:val="70FCAE61"/>
    <w:rsid w:val="71010012"/>
    <w:rsid w:val="7104A0A2"/>
    <w:rsid w:val="711A683F"/>
    <w:rsid w:val="71728C23"/>
    <w:rsid w:val="718FC254"/>
    <w:rsid w:val="719291A5"/>
    <w:rsid w:val="71CB66CB"/>
    <w:rsid w:val="71DB2FFD"/>
    <w:rsid w:val="71F29ACF"/>
    <w:rsid w:val="720AC055"/>
    <w:rsid w:val="7221B1A1"/>
    <w:rsid w:val="7227356A"/>
    <w:rsid w:val="723673E1"/>
    <w:rsid w:val="7247286E"/>
    <w:rsid w:val="724DFDF9"/>
    <w:rsid w:val="7285F89B"/>
    <w:rsid w:val="72867533"/>
    <w:rsid w:val="728E01B5"/>
    <w:rsid w:val="72AD9351"/>
    <w:rsid w:val="72AF516C"/>
    <w:rsid w:val="72C937FF"/>
    <w:rsid w:val="72DC7293"/>
    <w:rsid w:val="72E729AE"/>
    <w:rsid w:val="72EC8A24"/>
    <w:rsid w:val="7302B86E"/>
    <w:rsid w:val="73109513"/>
    <w:rsid w:val="7392C090"/>
    <w:rsid w:val="73A9E32F"/>
    <w:rsid w:val="73E16E86"/>
    <w:rsid w:val="7460701B"/>
    <w:rsid w:val="746F0D2D"/>
    <w:rsid w:val="7491ABD4"/>
    <w:rsid w:val="7492645D"/>
    <w:rsid w:val="74931471"/>
    <w:rsid w:val="74AC4FDB"/>
    <w:rsid w:val="74C1E993"/>
    <w:rsid w:val="751FF5BB"/>
    <w:rsid w:val="7520D307"/>
    <w:rsid w:val="7525032F"/>
    <w:rsid w:val="7539C173"/>
    <w:rsid w:val="753C9C17"/>
    <w:rsid w:val="75793F49"/>
    <w:rsid w:val="75914541"/>
    <w:rsid w:val="75FF81C4"/>
    <w:rsid w:val="760F1B79"/>
    <w:rsid w:val="761FABD3"/>
    <w:rsid w:val="76472B58"/>
    <w:rsid w:val="76478D11"/>
    <w:rsid w:val="764A0E14"/>
    <w:rsid w:val="764B2F5B"/>
    <w:rsid w:val="768D5905"/>
    <w:rsid w:val="76CB85D7"/>
    <w:rsid w:val="76D25ADF"/>
    <w:rsid w:val="76FDFC62"/>
    <w:rsid w:val="7707DBDD"/>
    <w:rsid w:val="771B7F40"/>
    <w:rsid w:val="771DD90D"/>
    <w:rsid w:val="772E390B"/>
    <w:rsid w:val="7752EF04"/>
    <w:rsid w:val="7765DC71"/>
    <w:rsid w:val="779BCCD4"/>
    <w:rsid w:val="77BD2E07"/>
    <w:rsid w:val="77D1C46C"/>
    <w:rsid w:val="77E1ED59"/>
    <w:rsid w:val="78197564"/>
    <w:rsid w:val="781AA83E"/>
    <w:rsid w:val="785DCA66"/>
    <w:rsid w:val="788F47C0"/>
    <w:rsid w:val="78962EA3"/>
    <w:rsid w:val="78AA65FB"/>
    <w:rsid w:val="78AB55BE"/>
    <w:rsid w:val="78BE0DE5"/>
    <w:rsid w:val="78F4E392"/>
    <w:rsid w:val="790E267C"/>
    <w:rsid w:val="79413FB9"/>
    <w:rsid w:val="798151AD"/>
    <w:rsid w:val="79985128"/>
    <w:rsid w:val="79C14561"/>
    <w:rsid w:val="79C8E043"/>
    <w:rsid w:val="7A48ACD0"/>
    <w:rsid w:val="7A620CC7"/>
    <w:rsid w:val="7A6E4E12"/>
    <w:rsid w:val="7A8B0EF5"/>
    <w:rsid w:val="7A9D1B0E"/>
    <w:rsid w:val="7AA29E02"/>
    <w:rsid w:val="7AD86322"/>
    <w:rsid w:val="7B25BDF0"/>
    <w:rsid w:val="7B4306FB"/>
    <w:rsid w:val="7B771E1A"/>
    <w:rsid w:val="7B97D57B"/>
    <w:rsid w:val="7BA8C647"/>
    <w:rsid w:val="7BBA620C"/>
    <w:rsid w:val="7BDD381E"/>
    <w:rsid w:val="7BFAFE53"/>
    <w:rsid w:val="7BFF0746"/>
    <w:rsid w:val="7C02CB85"/>
    <w:rsid w:val="7C17B079"/>
    <w:rsid w:val="7C5C9445"/>
    <w:rsid w:val="7C8BAA9C"/>
    <w:rsid w:val="7CE37583"/>
    <w:rsid w:val="7D083FC4"/>
    <w:rsid w:val="7D0E4DA9"/>
    <w:rsid w:val="7D349E04"/>
    <w:rsid w:val="7D658AF9"/>
    <w:rsid w:val="7D8A61A3"/>
    <w:rsid w:val="7DA30B74"/>
    <w:rsid w:val="7DADFF64"/>
    <w:rsid w:val="7DBF04B4"/>
    <w:rsid w:val="7DEDFF1A"/>
    <w:rsid w:val="7DF228EC"/>
    <w:rsid w:val="7DFED7F0"/>
    <w:rsid w:val="7E020AC1"/>
    <w:rsid w:val="7E2F3152"/>
    <w:rsid w:val="7E4FE027"/>
    <w:rsid w:val="7E52EDCF"/>
    <w:rsid w:val="7E6A0336"/>
    <w:rsid w:val="7E6EB254"/>
    <w:rsid w:val="7ED0CAE8"/>
    <w:rsid w:val="7F069A4D"/>
    <w:rsid w:val="7F19AE1C"/>
    <w:rsid w:val="7F2CD64C"/>
    <w:rsid w:val="7F447495"/>
    <w:rsid w:val="7F6BAEB6"/>
    <w:rsid w:val="7F775210"/>
    <w:rsid w:val="7F8974C2"/>
    <w:rsid w:val="7FAF2AF0"/>
    <w:rsid w:val="7FC61E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95D8B45"/>
  <w15:docId w15:val="{7444134D-D94E-4EEF-9BE1-F7323202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locked="1" w:semiHidden="1" w:uiPriority="0"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1" w:semiHidden="1" w:uiPriority="0" w:unhideWhenUsed="1"/>
    <w:lsdException w:name="line number" w:semiHidden="1" w:unhideWhenUsed="1"/>
    <w:lsdException w:name="page number" w:semiHidden="1" w:unhideWhenUsed="1"/>
    <w:lsdException w:name="endnote reference" w:locked="1" w:semiHidden="1" w:uiPriority="0" w:unhideWhenUsed="1"/>
    <w:lsdException w:name="endnote text" w:locked="1"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locked="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locked="1" w:semiHidden="1" w:uiPriority="0"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EFC"/>
    <w:pPr>
      <w:jc w:val="both"/>
    </w:pPr>
    <w:rPr>
      <w:rFonts w:ascii="Myriad Pro" w:hAnsi="Myriad Pro"/>
      <w:sz w:val="23"/>
    </w:rPr>
  </w:style>
  <w:style w:type="paragraph" w:styleId="Heading1">
    <w:name w:val="heading 1"/>
    <w:aliases w:val="TAMU_HEAD1"/>
    <w:basedOn w:val="Normal"/>
    <w:next w:val="Normal"/>
    <w:link w:val="Heading1Char1"/>
    <w:uiPriority w:val="99"/>
    <w:qFormat/>
    <w:rsid w:val="00595D7D"/>
    <w:pPr>
      <w:keepNext/>
      <w:numPr>
        <w:numId w:val="1"/>
      </w:numPr>
      <w:tabs>
        <w:tab w:val="num" w:pos="360"/>
      </w:tabs>
      <w:spacing w:before="240" w:after="200" w:line="276" w:lineRule="auto"/>
      <w:ind w:left="360"/>
      <w:jc w:val="left"/>
      <w:outlineLvl w:val="0"/>
    </w:pPr>
    <w:rPr>
      <w:rFonts w:ascii="Myriad Pro Light" w:eastAsia="Times New Roman" w:hAnsi="Myriad Pro Light" w:cs="Arial"/>
      <w:b/>
      <w:kern w:val="32"/>
      <w:sz w:val="32"/>
      <w:szCs w:val="32"/>
    </w:rPr>
  </w:style>
  <w:style w:type="paragraph" w:styleId="Heading2">
    <w:name w:val="heading 2"/>
    <w:aliases w:val="TAMU_HEAD2"/>
    <w:basedOn w:val="Normal"/>
    <w:next w:val="Normal"/>
    <w:link w:val="Heading2Char"/>
    <w:uiPriority w:val="99"/>
    <w:qFormat/>
    <w:rsid w:val="00783937"/>
    <w:pPr>
      <w:keepNext/>
      <w:numPr>
        <w:ilvl w:val="1"/>
        <w:numId w:val="2"/>
      </w:numPr>
      <w:tabs>
        <w:tab w:val="clear" w:pos="2736"/>
        <w:tab w:val="num" w:pos="576"/>
      </w:tabs>
      <w:spacing w:before="240" w:after="60"/>
      <w:ind w:left="576"/>
      <w:outlineLvl w:val="1"/>
    </w:pPr>
    <w:rPr>
      <w:rFonts w:eastAsia="Times New Roman" w:cs="Arial"/>
      <w:b/>
      <w:i/>
      <w:iCs/>
      <w:sz w:val="28"/>
      <w:szCs w:val="28"/>
    </w:rPr>
  </w:style>
  <w:style w:type="paragraph" w:styleId="Heading3">
    <w:name w:val="heading 3"/>
    <w:aliases w:val="TAMU_HEAD3"/>
    <w:basedOn w:val="Normal"/>
    <w:next w:val="Normal"/>
    <w:link w:val="Heading3Char"/>
    <w:uiPriority w:val="99"/>
    <w:qFormat/>
    <w:rsid w:val="00742373"/>
    <w:pPr>
      <w:keepNext/>
      <w:numPr>
        <w:ilvl w:val="2"/>
        <w:numId w:val="1"/>
      </w:numPr>
      <w:spacing w:before="240" w:after="60"/>
      <w:outlineLvl w:val="2"/>
    </w:pPr>
    <w:rPr>
      <w:rFonts w:ascii="Myriad Pro Light" w:eastAsia="Times New Roman" w:hAnsi="Myriad Pro Light" w:cs="Arial"/>
      <w:b/>
      <w:szCs w:val="26"/>
    </w:rPr>
  </w:style>
  <w:style w:type="paragraph" w:styleId="Heading4">
    <w:name w:val="heading 4"/>
    <w:aliases w:val="TAMU_HEAD4"/>
    <w:basedOn w:val="Normal"/>
    <w:next w:val="Normal"/>
    <w:link w:val="Heading4Char"/>
    <w:uiPriority w:val="99"/>
    <w:qFormat/>
    <w:rsid w:val="00D922DD"/>
    <w:pPr>
      <w:keepNext/>
      <w:numPr>
        <w:ilvl w:val="3"/>
        <w:numId w:val="2"/>
      </w:numPr>
      <w:spacing w:before="240" w:after="60"/>
      <w:outlineLvl w:val="3"/>
    </w:pPr>
    <w:rPr>
      <w:rFonts w:ascii="Arial" w:eastAsia="Times New Roman" w:hAnsi="Arial"/>
      <w:b/>
      <w:bCs/>
      <w:szCs w:val="23"/>
    </w:rPr>
  </w:style>
  <w:style w:type="paragraph" w:styleId="Heading5">
    <w:name w:val="heading 5"/>
    <w:basedOn w:val="Normal"/>
    <w:next w:val="Normal"/>
    <w:link w:val="Heading5Char"/>
    <w:uiPriority w:val="99"/>
    <w:qFormat/>
    <w:rsid w:val="00A0608C"/>
    <w:pPr>
      <w:numPr>
        <w:ilvl w:val="4"/>
        <w:numId w:val="2"/>
      </w:numPr>
      <w:spacing w:before="240" w:after="60"/>
      <w:outlineLvl w:val="4"/>
    </w:pPr>
    <w:rPr>
      <w:rFonts w:ascii="Arial" w:eastAsia="Times New Roman" w:hAnsi="Arial" w:cs="Arial"/>
      <w:b/>
      <w:bCs/>
      <w:iCs/>
      <w:szCs w:val="23"/>
    </w:rPr>
  </w:style>
  <w:style w:type="paragraph" w:styleId="Heading6">
    <w:name w:val="heading 6"/>
    <w:basedOn w:val="Normal"/>
    <w:next w:val="Normal"/>
    <w:link w:val="Heading6Char"/>
    <w:uiPriority w:val="99"/>
    <w:qFormat/>
    <w:rsid w:val="005908B9"/>
    <w:pPr>
      <w:numPr>
        <w:ilvl w:val="5"/>
        <w:numId w:val="2"/>
      </w:numPr>
      <w:spacing w:before="240" w:after="60"/>
      <w:outlineLvl w:val="5"/>
    </w:pPr>
    <w:rPr>
      <w:rFonts w:ascii="Arial" w:eastAsia="Times New Roman" w:hAnsi="Arial" w:cs="Arial"/>
      <w:b/>
      <w:bCs/>
    </w:rPr>
  </w:style>
  <w:style w:type="paragraph" w:styleId="Heading7">
    <w:name w:val="heading 7"/>
    <w:basedOn w:val="Normal"/>
    <w:next w:val="Normal"/>
    <w:link w:val="Heading7Char"/>
    <w:uiPriority w:val="99"/>
    <w:qFormat/>
    <w:rsid w:val="00151371"/>
    <w:pPr>
      <w:numPr>
        <w:ilvl w:val="6"/>
        <w:numId w:val="1"/>
      </w:numPr>
      <w:spacing w:before="240" w:after="6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rsid w:val="00151371"/>
    <w:pPr>
      <w:numPr>
        <w:ilvl w:val="7"/>
        <w:numId w:val="1"/>
      </w:numPr>
      <w:spacing w:before="240" w:after="60"/>
      <w:outlineLvl w:val="7"/>
    </w:pPr>
    <w:rPr>
      <w:rFonts w:ascii="Times New Roman" w:eastAsia="Times New Roman" w:hAnsi="Times New Roman"/>
      <w:i/>
      <w:iCs/>
      <w:sz w:val="24"/>
      <w:szCs w:val="24"/>
    </w:rPr>
  </w:style>
  <w:style w:type="paragraph" w:styleId="Heading9">
    <w:name w:val="heading 9"/>
    <w:basedOn w:val="Normal"/>
    <w:next w:val="Normal"/>
    <w:link w:val="Heading9Char"/>
    <w:uiPriority w:val="99"/>
    <w:qFormat/>
    <w:rsid w:val="00151371"/>
    <w:pPr>
      <w:numPr>
        <w:ilvl w:val="8"/>
        <w:numId w:val="1"/>
      </w:numPr>
      <w:spacing w:before="240" w:after="60"/>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T_HEAD1 Char"/>
    <w:basedOn w:val="DefaultParagraphFont"/>
    <w:uiPriority w:val="99"/>
    <w:locked/>
    <w:rsid w:val="00151371"/>
    <w:rPr>
      <w:rFonts w:ascii="Cambria" w:hAnsi="Cambria" w:cs="Times New Roman"/>
      <w:b/>
      <w:bCs/>
      <w:color w:val="365F91"/>
      <w:sz w:val="28"/>
      <w:szCs w:val="28"/>
    </w:rPr>
  </w:style>
  <w:style w:type="character" w:customStyle="1" w:styleId="Heading2Char">
    <w:name w:val="Heading 2 Char"/>
    <w:aliases w:val="TAMU_HEAD2 Char"/>
    <w:basedOn w:val="DefaultParagraphFont"/>
    <w:link w:val="Heading2"/>
    <w:uiPriority w:val="99"/>
    <w:locked/>
    <w:rsid w:val="00783937"/>
    <w:rPr>
      <w:rFonts w:ascii="Myriad Pro" w:eastAsia="Times New Roman" w:hAnsi="Myriad Pro" w:cs="Arial"/>
      <w:b/>
      <w:i/>
      <w:iCs/>
      <w:sz w:val="28"/>
      <w:szCs w:val="28"/>
    </w:rPr>
  </w:style>
  <w:style w:type="character" w:customStyle="1" w:styleId="Heading3Char">
    <w:name w:val="Heading 3 Char"/>
    <w:aliases w:val="TAMU_HEAD3 Char"/>
    <w:basedOn w:val="DefaultParagraphFont"/>
    <w:link w:val="Heading3"/>
    <w:uiPriority w:val="99"/>
    <w:locked/>
    <w:rsid w:val="00742373"/>
    <w:rPr>
      <w:rFonts w:ascii="Myriad Pro Light" w:eastAsia="Times New Roman" w:hAnsi="Myriad Pro Light" w:cs="Arial"/>
      <w:b/>
      <w:sz w:val="23"/>
      <w:szCs w:val="26"/>
    </w:rPr>
  </w:style>
  <w:style w:type="character" w:customStyle="1" w:styleId="Heading4Char">
    <w:name w:val="Heading 4 Char"/>
    <w:aliases w:val="TAMU_HEAD4 Char"/>
    <w:basedOn w:val="DefaultParagraphFont"/>
    <w:link w:val="Heading4"/>
    <w:uiPriority w:val="99"/>
    <w:locked/>
    <w:rsid w:val="00D922DD"/>
    <w:rPr>
      <w:rFonts w:ascii="Arial" w:eastAsia="Times New Roman" w:hAnsi="Arial"/>
      <w:b/>
      <w:bCs/>
      <w:sz w:val="23"/>
      <w:szCs w:val="23"/>
    </w:rPr>
  </w:style>
  <w:style w:type="character" w:customStyle="1" w:styleId="Heading5Char">
    <w:name w:val="Heading 5 Char"/>
    <w:basedOn w:val="DefaultParagraphFont"/>
    <w:link w:val="Heading5"/>
    <w:uiPriority w:val="99"/>
    <w:locked/>
    <w:rsid w:val="00A0608C"/>
    <w:rPr>
      <w:rFonts w:ascii="Arial" w:eastAsia="Times New Roman" w:hAnsi="Arial" w:cs="Arial"/>
      <w:b/>
      <w:bCs/>
      <w:iCs/>
      <w:sz w:val="23"/>
      <w:szCs w:val="23"/>
    </w:rPr>
  </w:style>
  <w:style w:type="character" w:customStyle="1" w:styleId="Heading6Char">
    <w:name w:val="Heading 6 Char"/>
    <w:basedOn w:val="DefaultParagraphFont"/>
    <w:link w:val="Heading6"/>
    <w:uiPriority w:val="99"/>
    <w:locked/>
    <w:rsid w:val="005908B9"/>
    <w:rPr>
      <w:rFonts w:ascii="Arial" w:eastAsia="Times New Roman" w:hAnsi="Arial" w:cs="Arial"/>
      <w:b/>
      <w:bCs/>
      <w:sz w:val="23"/>
    </w:rPr>
  </w:style>
  <w:style w:type="character" w:customStyle="1" w:styleId="Heading7Char">
    <w:name w:val="Heading 7 Char"/>
    <w:basedOn w:val="DefaultParagraphFont"/>
    <w:link w:val="Heading7"/>
    <w:uiPriority w:val="99"/>
    <w:locked/>
    <w:rsid w:val="00151371"/>
    <w:rPr>
      <w:rFonts w:ascii="Times New Roman" w:eastAsia="Times New Roman" w:hAnsi="Times New Roman"/>
      <w:sz w:val="24"/>
      <w:szCs w:val="24"/>
    </w:rPr>
  </w:style>
  <w:style w:type="character" w:customStyle="1" w:styleId="Heading8Char">
    <w:name w:val="Heading 8 Char"/>
    <w:basedOn w:val="DefaultParagraphFont"/>
    <w:link w:val="Heading8"/>
    <w:uiPriority w:val="99"/>
    <w:locked/>
    <w:rsid w:val="00151371"/>
    <w:rPr>
      <w:rFonts w:ascii="Times New Roman" w:eastAsia="Times New Roman" w:hAnsi="Times New Roman"/>
      <w:i/>
      <w:iCs/>
      <w:sz w:val="24"/>
      <w:szCs w:val="24"/>
    </w:rPr>
  </w:style>
  <w:style w:type="character" w:customStyle="1" w:styleId="Heading9Char">
    <w:name w:val="Heading 9 Char"/>
    <w:basedOn w:val="DefaultParagraphFont"/>
    <w:link w:val="Heading9"/>
    <w:uiPriority w:val="99"/>
    <w:locked/>
    <w:rsid w:val="00151371"/>
    <w:rPr>
      <w:rFonts w:ascii="Myriad Pro" w:eastAsia="Times New Roman" w:hAnsi="Myriad Pro" w:cs="Arial"/>
      <w:sz w:val="23"/>
    </w:rPr>
  </w:style>
  <w:style w:type="character" w:customStyle="1" w:styleId="Heading1Char1">
    <w:name w:val="Heading 1 Char1"/>
    <w:aliases w:val="TAMU_HEAD1 Char"/>
    <w:basedOn w:val="DefaultParagraphFont"/>
    <w:link w:val="Heading1"/>
    <w:uiPriority w:val="99"/>
    <w:locked/>
    <w:rsid w:val="00595D7D"/>
    <w:rPr>
      <w:rFonts w:ascii="Myriad Pro Light" w:eastAsia="Times New Roman" w:hAnsi="Myriad Pro Light" w:cs="Arial"/>
      <w:b/>
      <w:kern w:val="32"/>
      <w:sz w:val="32"/>
      <w:szCs w:val="32"/>
    </w:rPr>
  </w:style>
  <w:style w:type="paragraph" w:customStyle="1" w:styleId="StyleFirstline025">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customStyle="1" w:styleId="HeaderChar">
    <w:name w:val="Header Char"/>
    <w:aliases w:val="TAMU_HEADER Char,TAMU_Header Char,CAP_HEADER Char"/>
    <w:basedOn w:val="DefaultParagraphFont"/>
    <w:link w:val="Header"/>
    <w:uiPriority w:val="99"/>
    <w:locked/>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customStyle="1" w:styleId="FooterChar">
    <w:name w:val="Footer Char"/>
    <w:aliases w:val="TAMU_FOOTER Char"/>
    <w:basedOn w:val="DefaultParagraphFont"/>
    <w:link w:val="Footer"/>
    <w:uiPriority w:val="99"/>
    <w:locked/>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customStyle="1" w:styleId="EndnoteTextChar">
    <w:name w:val="Endnote Text Char"/>
    <w:basedOn w:val="DefaultParagraphFont"/>
    <w:uiPriority w:val="99"/>
    <w:semiHidden/>
    <w:locked/>
    <w:rsid w:val="00151371"/>
    <w:rPr>
      <w:rFonts w:cs="Times New Roman"/>
      <w:sz w:val="20"/>
      <w:szCs w:val="20"/>
    </w:rPr>
  </w:style>
  <w:style w:type="character" w:customStyle="1" w:styleId="EndnoteTextChar1">
    <w:name w:val="Endnote Text Char1"/>
    <w:basedOn w:val="DefaultParagraphFont"/>
    <w:link w:val="EndnoteText"/>
    <w:uiPriority w:val="99"/>
    <w:locked/>
    <w:rsid w:val="000A15D6"/>
    <w:rPr>
      <w:rFonts w:ascii="Myriad Pro" w:hAnsi="Myriad Pro" w:cs="Times New Roman"/>
      <w:sz w:val="20"/>
      <w:szCs w:val="20"/>
    </w:rPr>
  </w:style>
  <w:style w:type="character" w:styleId="EndnoteReference">
    <w:name w:val="endnote reference"/>
    <w:basedOn w:val="DefaultParagraphFont"/>
    <w:uiPriority w:val="99"/>
    <w:rsid w:val="00C903C2"/>
    <w:rPr>
      <w:rFonts w:ascii="Myriad Pro" w:hAnsi="Myriad Pro" w:cs="Times New Roman"/>
      <w:sz w:val="20"/>
      <w:vertAlign w:val="baseline"/>
    </w:rPr>
  </w:style>
  <w:style w:type="character" w:customStyle="1" w:styleId="CaptionChar">
    <w:name w:val="Caption Char"/>
    <w:aliases w:val="TAMU_CAPTION Char"/>
    <w:basedOn w:val="DefaultParagraphFont"/>
    <w:link w:val="Caption"/>
    <w:uiPriority w:val="99"/>
    <w:locked/>
    <w:rsid w:val="00813EE0"/>
    <w:rPr>
      <w:rFonts w:ascii="Myriad Pro" w:hAnsi="Myriad Pro" w:cs="Times New Roman"/>
      <w:b/>
      <w:bCs/>
      <w:sz w:val="23"/>
    </w:rPr>
  </w:style>
  <w:style w:type="paragraph" w:styleId="Caption">
    <w:name w:val="caption"/>
    <w:aliases w:val="TAMU_CAPTION"/>
    <w:basedOn w:val="Normal"/>
    <w:next w:val="Normal"/>
    <w:link w:val="CaptionChar"/>
    <w:uiPriority w:val="99"/>
    <w:qFormat/>
    <w:rsid w:val="00813EE0"/>
    <w:pPr>
      <w:keepNext/>
      <w:framePr w:w="4968" w:h="2786" w:hRule="exact" w:hSpace="187" w:wrap="around" w:vAnchor="text" w:hAnchor="page" w:x="5682" w:y="6"/>
      <w:jc w:val="left"/>
    </w:pPr>
    <w:rPr>
      <w:b/>
      <w:bCs/>
    </w:rPr>
  </w:style>
  <w:style w:type="paragraph" w:styleId="BalloonText">
    <w:name w:val="Balloon Text"/>
    <w:basedOn w:val="Normal"/>
    <w:link w:val="BalloonTextChar"/>
    <w:uiPriority w:val="99"/>
    <w:semiHidden/>
    <w:rsid w:val="00781771"/>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81771"/>
    <w:rPr>
      <w:rFonts w:ascii="Tahoma" w:hAnsi="Tahoma" w:cs="Tahoma"/>
      <w:sz w:val="16"/>
      <w:szCs w:val="16"/>
    </w:rPr>
  </w:style>
  <w:style w:type="paragraph" w:styleId="DocumentMap">
    <w:name w:val="Document Map"/>
    <w:basedOn w:val="Normal"/>
    <w:link w:val="DocumentMapChar"/>
    <w:uiPriority w:val="99"/>
    <w:semiHidden/>
    <w:rsid w:val="00913078"/>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913078"/>
    <w:rPr>
      <w:rFonts w:ascii="Tahoma" w:hAnsi="Tahoma" w:cs="Tahoma"/>
      <w:sz w:val="16"/>
      <w:szCs w:val="16"/>
    </w:rPr>
  </w:style>
  <w:style w:type="character" w:styleId="PlaceholderText">
    <w:name w:val="Placeholder Text"/>
    <w:basedOn w:val="DefaultParagraphFont"/>
    <w:uiPriority w:val="99"/>
    <w:semiHidden/>
    <w:rsid w:val="00EF4E74"/>
    <w:rPr>
      <w:rFonts w:cs="Times New Roman"/>
      <w:color w:val="808080"/>
    </w:rPr>
  </w:style>
  <w:style w:type="character" w:styleId="FootnoteReference">
    <w:name w:val="footnote reference"/>
    <w:basedOn w:val="DefaultParagraphFont"/>
    <w:uiPriority w:val="99"/>
    <w:semiHidden/>
    <w:rsid w:val="00E12DA1"/>
    <w:rPr>
      <w:rFonts w:cs="Times New Roman"/>
      <w:vertAlign w:val="superscript"/>
    </w:rPr>
  </w:style>
  <w:style w:type="paragraph" w:customStyle="1" w:styleId="StyleHanging0">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rsid w:val="0070322A"/>
    <w:rPr>
      <w:szCs w:val="20"/>
    </w:rPr>
  </w:style>
  <w:style w:type="character" w:customStyle="1" w:styleId="FootnoteTextChar">
    <w:name w:val="Footnote Text Char"/>
    <w:basedOn w:val="DefaultParagraphFont"/>
    <w:link w:val="FootnoteText"/>
    <w:uiPriority w:val="99"/>
    <w:semiHidden/>
    <w:locked/>
    <w:rsid w:val="0070322A"/>
    <w:rPr>
      <w:rFonts w:ascii="Myriad Pro" w:hAnsi="Myriad Pro" w:cs="Times New Roman"/>
      <w:sz w:val="20"/>
      <w:szCs w:val="20"/>
    </w:rPr>
  </w:style>
  <w:style w:type="paragraph" w:styleId="Revision">
    <w:name w:val="Revision"/>
    <w:hidden/>
    <w:uiPriority w:val="99"/>
    <w:semiHidden/>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customStyle="1" w:styleId="CommentTextChar">
    <w:name w:val="Comment Text Char"/>
    <w:basedOn w:val="DefaultParagraphFont"/>
    <w:link w:val="CommentText"/>
    <w:uiPriority w:val="99"/>
    <w:locked/>
    <w:rsid w:val="00CA0DCD"/>
    <w:rPr>
      <w:rFonts w:ascii="Myriad Pro" w:hAnsi="Myriad Pro" w:cs="Times New Roman"/>
      <w:sz w:val="20"/>
      <w:szCs w:val="20"/>
    </w:rPr>
  </w:style>
  <w:style w:type="paragraph" w:styleId="CommentSubject">
    <w:name w:val="annotation subject"/>
    <w:basedOn w:val="CommentText"/>
    <w:next w:val="CommentText"/>
    <w:link w:val="CommentSubjectChar"/>
    <w:uiPriority w:val="99"/>
    <w:semiHidden/>
    <w:rsid w:val="00CA0DCD"/>
    <w:rPr>
      <w:b/>
      <w:bCs/>
    </w:rPr>
  </w:style>
  <w:style w:type="character" w:customStyle="1" w:styleId="CommentSubjectChar">
    <w:name w:val="Comment Subject Char"/>
    <w:basedOn w:val="CommentTextChar"/>
    <w:link w:val="CommentSubject"/>
    <w:uiPriority w:val="99"/>
    <w:semiHidden/>
    <w:locked/>
    <w:rsid w:val="00CA0DCD"/>
    <w:rPr>
      <w:rFonts w:ascii="Myriad Pro" w:hAnsi="Myriad Pro" w:cs="Times New Roman"/>
      <w:b/>
      <w:bCs/>
      <w:sz w:val="20"/>
      <w:szCs w:val="20"/>
    </w:rPr>
  </w:style>
  <w:style w:type="character" w:styleId="Hyperlink">
    <w:name w:val="Hyperlink"/>
    <w:basedOn w:val="DefaultParagraphFont"/>
    <w:uiPriority w:val="99"/>
    <w:rsid w:val="00CA0DCD"/>
    <w:rPr>
      <w:rFonts w:cs="Times New Roman"/>
      <w:color w:val="0000FF"/>
      <w:u w:val="single"/>
    </w:rPr>
  </w:style>
  <w:style w:type="paragraph" w:customStyle="1" w:styleId="TAMUACTIONCAPTION">
    <w:name w:val="TAMU_ACTION_CAPTION"/>
    <w:basedOn w:val="Caption"/>
    <w:link w:val="TAMUACTIONCAPTIONChar"/>
    <w:uiPriority w:val="99"/>
    <w:rsid w:val="0077679F"/>
    <w:pPr>
      <w:framePr w:w="4608" w:h="3907" w:hRule="exact" w:wrap="around" w:x="6163" w:y="3690"/>
    </w:pPr>
    <w:rPr>
      <w:b w:val="0"/>
      <w:i/>
    </w:rPr>
  </w:style>
  <w:style w:type="character" w:customStyle="1" w:styleId="TAMUACTIONCAPTIONChar">
    <w:name w:val="TAMU_ACTION_CAPTION Char"/>
    <w:basedOn w:val="CaptionChar"/>
    <w:link w:val="TAMUACTIONCAPTION"/>
    <w:uiPriority w:val="99"/>
    <w:locked/>
    <w:rsid w:val="0077679F"/>
    <w:rPr>
      <w:rFonts w:ascii="Myriad Pro" w:hAnsi="Myriad Pro" w:cs="Times New Roman"/>
      <w:b/>
      <w:bCs/>
      <w:i/>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noProof/>
      <w:szCs w:val="24"/>
    </w:rPr>
  </w:style>
  <w:style w:type="paragraph" w:styleId="TOCHeading">
    <w:name w:val="TOC Heading"/>
    <w:basedOn w:val="Heading1"/>
    <w:next w:val="Normal"/>
    <w:uiPriority w:val="99"/>
    <w:qFormat/>
    <w:rsid w:val="00845D61"/>
    <w:pPr>
      <w:keepLines/>
      <w:numPr>
        <w:numId w:val="0"/>
      </w:numPr>
      <w:tabs>
        <w:tab w:val="num" w:pos="882"/>
      </w:tabs>
      <w:spacing w:before="480" w:after="0"/>
      <w:jc w:val="center"/>
    </w:pPr>
    <w:rPr>
      <w:rFonts w:ascii="Myriad Pro" w:hAnsi="Myriad Pro" w:cs="Times New Roman"/>
      <w:bCs/>
      <w:kern w:val="0"/>
      <w:sz w:val="28"/>
      <w:szCs w:val="28"/>
    </w:rPr>
  </w:style>
  <w:style w:type="paragraph" w:customStyle="1" w:styleId="Normal-115pt">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customStyle="1" w:styleId="Normal-115ptChar">
    <w:name w:val="Normal-11.5pt Char"/>
    <w:basedOn w:val="DefaultParagraphFont"/>
    <w:link w:val="Normal-115pt"/>
    <w:uiPriority w:val="99"/>
    <w:locked/>
    <w:rsid w:val="002D6533"/>
    <w:rPr>
      <w:rFonts w:ascii="Myriad Pro" w:hAnsi="Myriad Pro" w:cs="Times New Roman"/>
      <w:sz w:val="23"/>
      <w:szCs w:val="23"/>
    </w:rPr>
  </w:style>
  <w:style w:type="paragraph" w:customStyle="1" w:styleId="Default">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autoRedefine/>
    <w:uiPriority w:val="99"/>
    <w:rsid w:val="00225C34"/>
    <w:pPr>
      <w:spacing w:line="276" w:lineRule="auto"/>
    </w:pPr>
    <w:rPr>
      <w:rFonts w:ascii="Arial" w:eastAsia="Batang" w:hAnsi="Arial"/>
      <w:szCs w:val="24"/>
      <w:lang w:eastAsia="ko-KR"/>
    </w:rPr>
  </w:style>
  <w:style w:type="character" w:customStyle="1" w:styleId="BodyTextChar">
    <w:name w:val="Body Text Char"/>
    <w:basedOn w:val="DefaultParagraphFont"/>
    <w:link w:val="BodyText"/>
    <w:uiPriority w:val="99"/>
    <w:locked/>
    <w:rsid w:val="00225C34"/>
    <w:rPr>
      <w:rFonts w:ascii="Arial" w:eastAsia="Batang" w:hAnsi="Arial"/>
      <w:sz w:val="23"/>
      <w:szCs w:val="24"/>
      <w:lang w:eastAsia="ko-KR"/>
    </w:rPr>
  </w:style>
  <w:style w:type="character" w:customStyle="1" w:styleId="BodyTextChar1">
    <w:name w:val="Body Text Char1"/>
    <w:uiPriority w:val="99"/>
    <w:locked/>
    <w:rsid w:val="00651D08"/>
    <w:rPr>
      <w:rFonts w:ascii="Arial" w:eastAsia="Batang" w:hAnsi="Arial"/>
      <w:sz w:val="24"/>
      <w:lang w:eastAsia="ko-KR"/>
    </w:rPr>
  </w:style>
  <w:style w:type="paragraph" w:styleId="Title">
    <w:name w:val="Title"/>
    <w:basedOn w:val="Normal"/>
    <w:next w:val="Normal"/>
    <w:link w:val="TitleChar"/>
    <w:uiPriority w:val="99"/>
    <w:qFormat/>
    <w:rsid w:val="000C495A"/>
    <w:pPr>
      <w:pBdr>
        <w:bottom w:val="single" w:sz="8" w:space="4" w:color="4F81BD"/>
      </w:pBdr>
      <w:spacing w:after="300"/>
      <w:ind w:firstLine="576"/>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0C495A"/>
    <w:rPr>
      <w:rFonts w:ascii="Cambria" w:hAnsi="Cambria" w:cs="Times New Roman"/>
      <w:color w:val="17365D"/>
      <w:spacing w:val="5"/>
      <w:kern w:val="28"/>
      <w:sz w:val="52"/>
      <w:szCs w:val="52"/>
    </w:rPr>
  </w:style>
  <w:style w:type="paragraph" w:styleId="Subtitle">
    <w:name w:val="Subtitle"/>
    <w:basedOn w:val="Normal"/>
    <w:next w:val="Normal"/>
    <w:link w:val="SubtitleChar"/>
    <w:uiPriority w:val="99"/>
    <w:qFormat/>
    <w:rsid w:val="000C495A"/>
    <w:pPr>
      <w:numPr>
        <w:ilvl w:val="1"/>
      </w:numPr>
      <w:ind w:firstLine="576"/>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99"/>
    <w:locked/>
    <w:rsid w:val="000C495A"/>
    <w:rPr>
      <w:rFonts w:ascii="Cambria" w:hAnsi="Cambria" w:cs="Times New Roman"/>
      <w:i/>
      <w:iCs/>
      <w:color w:val="4F81BD"/>
      <w:spacing w:val="15"/>
      <w:sz w:val="24"/>
      <w:szCs w:val="24"/>
    </w:rPr>
  </w:style>
  <w:style w:type="paragraph" w:customStyle="1" w:styleId="Disclaimer">
    <w:name w:val="Disclaimer"/>
    <w:basedOn w:val="BodyText"/>
    <w:uiPriority w:val="99"/>
    <w:rsid w:val="00EC3EDA"/>
    <w:rPr>
      <w:sz w:val="20"/>
    </w:rPr>
  </w:style>
  <w:style w:type="paragraph" w:customStyle="1" w:styleId="Heading1Top">
    <w:name w:val="Heading 1 Top"/>
    <w:basedOn w:val="Heading1"/>
    <w:uiPriority w:val="99"/>
    <w:rsid w:val="00EC3EDA"/>
    <w:pPr>
      <w:numPr>
        <w:numId w:val="0"/>
      </w:numPr>
      <w:tabs>
        <w:tab w:val="num" w:pos="882"/>
      </w:tabs>
      <w:spacing w:before="0" w:after="0" w:line="240" w:lineRule="auto"/>
    </w:pPr>
    <w:rPr>
      <w:rFonts w:ascii="Arial" w:eastAsia="Batang" w:hAnsi="Arial"/>
      <w:bCs/>
      <w:lang w:eastAsia="ko-KR"/>
    </w:rPr>
  </w:style>
  <w:style w:type="character" w:styleId="Strong">
    <w:name w:val="Strong"/>
    <w:basedOn w:val="DefaultParagraphFont"/>
    <w:uiPriority w:val="99"/>
    <w:qFormat/>
    <w:rsid w:val="006237D6"/>
    <w:rPr>
      <w:rFonts w:cs="Times New Roman"/>
      <w:b/>
      <w:bCs/>
    </w:rPr>
  </w:style>
  <w:style w:type="numbering" w:customStyle="1" w:styleId="LTBULLET1">
    <w:name w:val="LT_BULLET1"/>
    <w:rsid w:val="003E08D4"/>
    <w:pPr>
      <w:numPr>
        <w:numId w:val="3"/>
      </w:numPr>
    </w:pPr>
  </w:style>
  <w:style w:type="paragraph" w:customStyle="1" w:styleId="Rationale">
    <w:name w:val="Rationale"/>
    <w:basedOn w:val="Normal"/>
    <w:next w:val="Normal"/>
    <w:uiPriority w:val="99"/>
    <w:rsid w:val="00A0608C"/>
    <w:pPr>
      <w:ind w:left="720" w:right="720"/>
    </w:pPr>
    <w:rPr>
      <w:rFonts w:ascii="Arial" w:eastAsia="Times New Roman" w:hAnsi="Arial" w:cs="Arial"/>
      <w:i/>
      <w:sz w:val="20"/>
      <w:szCs w:val="24"/>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unhideWhenUsed/>
    <w:locked/>
    <w:rsid w:val="004E4363"/>
    <w:pPr>
      <w:spacing w:after="100"/>
      <w:ind w:left="660"/>
    </w:pPr>
  </w:style>
  <w:style w:type="paragraph" w:styleId="TOC5">
    <w:name w:val="toc 5"/>
    <w:basedOn w:val="Normal"/>
    <w:next w:val="Normal"/>
    <w:autoRedefine/>
    <w:uiPriority w:val="39"/>
    <w:unhideWhenUsed/>
    <w:locked/>
    <w:rsid w:val="004E4363"/>
    <w:pPr>
      <w:spacing w:after="100"/>
      <w:ind w:left="880"/>
    </w:pPr>
  </w:style>
  <w:style w:type="paragraph" w:styleId="NormalWeb">
    <w:name w:val="Normal (Web)"/>
    <w:basedOn w:val="Normal"/>
    <w:uiPriority w:val="99"/>
    <w:semiHidden/>
    <w:unhideWhenUsed/>
    <w:rsid w:val="00624A59"/>
    <w:pPr>
      <w:spacing w:before="100" w:beforeAutospacing="1" w:after="100" w:afterAutospacing="1"/>
      <w:jc w:val="left"/>
    </w:pPr>
    <w:rPr>
      <w:rFonts w:ascii="Times New Roman" w:eastAsia="Times New Roman" w:hAnsi="Times New Roman"/>
      <w:sz w:val="24"/>
      <w:szCs w:val="24"/>
      <w:lang w:eastAsia="ja-JP"/>
    </w:rPr>
  </w:style>
  <w:style w:type="character" w:customStyle="1" w:styleId="font61">
    <w:name w:val="font61"/>
    <w:basedOn w:val="DefaultParagraphFont"/>
    <w:rsid w:val="004C6B0C"/>
    <w:rPr>
      <w:rFonts w:ascii="Aptos Narrow" w:hAnsi="Aptos Narrow" w:hint="default"/>
      <w:b w:val="0"/>
      <w:bCs w:val="0"/>
      <w:i w:val="0"/>
      <w:iCs w:val="0"/>
      <w:strike w:val="0"/>
      <w:dstrike w:val="0"/>
      <w:color w:val="000000"/>
      <w:sz w:val="22"/>
      <w:szCs w:val="22"/>
      <w:u w:val="none"/>
      <w:effect w:val="none"/>
    </w:rPr>
  </w:style>
  <w:style w:type="character" w:customStyle="1" w:styleId="font71">
    <w:name w:val="font71"/>
    <w:basedOn w:val="DefaultParagraphFont"/>
    <w:rsid w:val="004C6B0C"/>
    <w:rPr>
      <w:rFonts w:ascii="Aptos Narrow" w:hAnsi="Aptos Narrow" w:hint="default"/>
      <w:b w:val="0"/>
      <w:bCs w:val="0"/>
      <w:i w:val="0"/>
      <w:iCs w:val="0"/>
      <w:strike w:val="0"/>
      <w:dstrike w:val="0"/>
      <w:color w:val="000000"/>
      <w:sz w:val="22"/>
      <w:szCs w:val="22"/>
      <w:u w:val="none"/>
      <w:effect w:val="none"/>
    </w:rPr>
  </w:style>
  <w:style w:type="character" w:customStyle="1" w:styleId="font51">
    <w:name w:val="font51"/>
    <w:basedOn w:val="DefaultParagraphFont"/>
    <w:rsid w:val="004C6B0C"/>
    <w:rPr>
      <w:rFonts w:ascii="Aptos Narrow" w:hAnsi="Aptos Narrow" w:hint="default"/>
      <w:b w:val="0"/>
      <w:bCs w:val="0"/>
      <w:i w:val="0"/>
      <w:iCs w:val="0"/>
      <w:strike w:val="0"/>
      <w:dstrike w:val="0"/>
      <w:color w:val="000000"/>
      <w:sz w:val="22"/>
      <w:szCs w:val="22"/>
      <w:u w:val="none"/>
      <w:effect w:val="none"/>
    </w:rPr>
  </w:style>
  <w:style w:type="character" w:customStyle="1" w:styleId="font01">
    <w:name w:val="font01"/>
    <w:basedOn w:val="DefaultParagraphFont"/>
    <w:rsid w:val="004C6B0C"/>
    <w:rPr>
      <w:rFonts w:ascii="Aptos Narrow" w:hAnsi="Aptos Narrow" w:hint="default"/>
      <w:b w:val="0"/>
      <w:bCs w:val="0"/>
      <w:i w:val="0"/>
      <w:iCs w:val="0"/>
      <w:strike w:val="0"/>
      <w:dstrike w:val="0"/>
      <w:color w:val="000000"/>
      <w:sz w:val="22"/>
      <w:szCs w:val="22"/>
      <w:u w:val="none"/>
      <w:effect w:val="none"/>
    </w:rPr>
  </w:style>
  <w:style w:type="table" w:styleId="TableGridLight">
    <w:name w:val="Grid Table Light"/>
    <w:basedOn w:val="TableNormal"/>
    <w:uiPriority w:val="40"/>
    <w:rsid w:val="004C6B0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81">
    <w:name w:val="font81"/>
    <w:basedOn w:val="DefaultParagraphFont"/>
    <w:rsid w:val="00D25DB6"/>
    <w:rPr>
      <w:rFonts w:ascii="Aptos Narrow" w:hAnsi="Aptos Narrow" w:hint="default"/>
      <w:b w:val="0"/>
      <w:bCs w:val="0"/>
      <w:i w:val="0"/>
      <w:iCs w:val="0"/>
      <w:strike w:val="0"/>
      <w:dstrike w:val="0"/>
      <w:color w:val="000000"/>
      <w:sz w:val="22"/>
      <w:szCs w:val="22"/>
      <w:u w:val="none"/>
      <w:effect w:val="none"/>
    </w:rPr>
  </w:style>
  <w:style w:type="character" w:customStyle="1" w:styleId="font91">
    <w:name w:val="font91"/>
    <w:basedOn w:val="DefaultParagraphFont"/>
    <w:rsid w:val="00D25DB6"/>
    <w:rPr>
      <w:rFonts w:ascii="Aptos Narrow" w:hAnsi="Aptos Narrow" w:hint="default"/>
      <w:b w:val="0"/>
      <w:bCs w:val="0"/>
      <w:i w:val="0"/>
      <w:iCs w:val="0"/>
      <w:strike w:val="0"/>
      <w:dstrike w:val="0"/>
      <w:color w:val="000000"/>
      <w:sz w:val="22"/>
      <w:szCs w:val="22"/>
      <w:u w:val="none"/>
      <w:effect w:val="none"/>
    </w:rPr>
  </w:style>
  <w:style w:type="character" w:styleId="Mention">
    <w:name w:val="Mention"/>
    <w:basedOn w:val="DefaultParagraphFont"/>
    <w:uiPriority w:val="99"/>
    <w:unhideWhenUsed/>
    <w:rsid w:val="00774787"/>
    <w:rPr>
      <w:color w:val="2B579A"/>
      <w:shd w:val="clear" w:color="auto" w:fill="E1DFDD"/>
    </w:rPr>
  </w:style>
  <w:style w:type="table" w:styleId="GridTable1Light">
    <w:name w:val="Grid Table 1 Light"/>
    <w:basedOn w:val="TableNormal"/>
    <w:uiPriority w:val="46"/>
    <w:rsid w:val="0084130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61306">
      <w:bodyDiv w:val="1"/>
      <w:marLeft w:val="0"/>
      <w:marRight w:val="0"/>
      <w:marTop w:val="0"/>
      <w:marBottom w:val="0"/>
      <w:divBdr>
        <w:top w:val="none" w:sz="0" w:space="0" w:color="auto"/>
        <w:left w:val="none" w:sz="0" w:space="0" w:color="auto"/>
        <w:bottom w:val="none" w:sz="0" w:space="0" w:color="auto"/>
        <w:right w:val="none" w:sz="0" w:space="0" w:color="auto"/>
      </w:divBdr>
    </w:div>
    <w:div w:id="125588089">
      <w:bodyDiv w:val="1"/>
      <w:marLeft w:val="0"/>
      <w:marRight w:val="0"/>
      <w:marTop w:val="0"/>
      <w:marBottom w:val="0"/>
      <w:divBdr>
        <w:top w:val="none" w:sz="0" w:space="0" w:color="auto"/>
        <w:left w:val="none" w:sz="0" w:space="0" w:color="auto"/>
        <w:bottom w:val="none" w:sz="0" w:space="0" w:color="auto"/>
        <w:right w:val="none" w:sz="0" w:space="0" w:color="auto"/>
      </w:divBdr>
      <w:divsChild>
        <w:div w:id="158430310">
          <w:marLeft w:val="0"/>
          <w:marRight w:val="0"/>
          <w:marTop w:val="0"/>
          <w:marBottom w:val="0"/>
          <w:divBdr>
            <w:top w:val="none" w:sz="0" w:space="0" w:color="auto"/>
            <w:left w:val="none" w:sz="0" w:space="0" w:color="auto"/>
            <w:bottom w:val="none" w:sz="0" w:space="0" w:color="auto"/>
            <w:right w:val="none" w:sz="0" w:space="0" w:color="auto"/>
          </w:divBdr>
          <w:divsChild>
            <w:div w:id="574979107">
              <w:marLeft w:val="0"/>
              <w:marRight w:val="0"/>
              <w:marTop w:val="0"/>
              <w:marBottom w:val="0"/>
              <w:divBdr>
                <w:top w:val="none" w:sz="0" w:space="0" w:color="auto"/>
                <w:left w:val="none" w:sz="0" w:space="0" w:color="auto"/>
                <w:bottom w:val="none" w:sz="0" w:space="0" w:color="auto"/>
                <w:right w:val="none" w:sz="0" w:space="0" w:color="auto"/>
              </w:divBdr>
            </w:div>
          </w:divsChild>
        </w:div>
        <w:div w:id="277294113">
          <w:marLeft w:val="0"/>
          <w:marRight w:val="0"/>
          <w:marTop w:val="0"/>
          <w:marBottom w:val="0"/>
          <w:divBdr>
            <w:top w:val="none" w:sz="0" w:space="0" w:color="auto"/>
            <w:left w:val="none" w:sz="0" w:space="0" w:color="auto"/>
            <w:bottom w:val="none" w:sz="0" w:space="0" w:color="auto"/>
            <w:right w:val="none" w:sz="0" w:space="0" w:color="auto"/>
          </w:divBdr>
          <w:divsChild>
            <w:div w:id="1888223479">
              <w:marLeft w:val="0"/>
              <w:marRight w:val="0"/>
              <w:marTop w:val="0"/>
              <w:marBottom w:val="0"/>
              <w:divBdr>
                <w:top w:val="none" w:sz="0" w:space="0" w:color="auto"/>
                <w:left w:val="none" w:sz="0" w:space="0" w:color="auto"/>
                <w:bottom w:val="none" w:sz="0" w:space="0" w:color="auto"/>
                <w:right w:val="none" w:sz="0" w:space="0" w:color="auto"/>
              </w:divBdr>
            </w:div>
          </w:divsChild>
        </w:div>
        <w:div w:id="344477825">
          <w:marLeft w:val="0"/>
          <w:marRight w:val="0"/>
          <w:marTop w:val="0"/>
          <w:marBottom w:val="0"/>
          <w:divBdr>
            <w:top w:val="none" w:sz="0" w:space="0" w:color="auto"/>
            <w:left w:val="none" w:sz="0" w:space="0" w:color="auto"/>
            <w:bottom w:val="none" w:sz="0" w:space="0" w:color="auto"/>
            <w:right w:val="none" w:sz="0" w:space="0" w:color="auto"/>
          </w:divBdr>
          <w:divsChild>
            <w:div w:id="245310006">
              <w:marLeft w:val="0"/>
              <w:marRight w:val="0"/>
              <w:marTop w:val="0"/>
              <w:marBottom w:val="0"/>
              <w:divBdr>
                <w:top w:val="none" w:sz="0" w:space="0" w:color="auto"/>
                <w:left w:val="none" w:sz="0" w:space="0" w:color="auto"/>
                <w:bottom w:val="none" w:sz="0" w:space="0" w:color="auto"/>
                <w:right w:val="none" w:sz="0" w:space="0" w:color="auto"/>
              </w:divBdr>
            </w:div>
          </w:divsChild>
        </w:div>
        <w:div w:id="801656512">
          <w:marLeft w:val="0"/>
          <w:marRight w:val="0"/>
          <w:marTop w:val="0"/>
          <w:marBottom w:val="0"/>
          <w:divBdr>
            <w:top w:val="none" w:sz="0" w:space="0" w:color="auto"/>
            <w:left w:val="none" w:sz="0" w:space="0" w:color="auto"/>
            <w:bottom w:val="none" w:sz="0" w:space="0" w:color="auto"/>
            <w:right w:val="none" w:sz="0" w:space="0" w:color="auto"/>
          </w:divBdr>
          <w:divsChild>
            <w:div w:id="54746106">
              <w:marLeft w:val="0"/>
              <w:marRight w:val="0"/>
              <w:marTop w:val="0"/>
              <w:marBottom w:val="0"/>
              <w:divBdr>
                <w:top w:val="none" w:sz="0" w:space="0" w:color="auto"/>
                <w:left w:val="none" w:sz="0" w:space="0" w:color="auto"/>
                <w:bottom w:val="none" w:sz="0" w:space="0" w:color="auto"/>
                <w:right w:val="none" w:sz="0" w:space="0" w:color="auto"/>
              </w:divBdr>
            </w:div>
          </w:divsChild>
        </w:div>
        <w:div w:id="806896585">
          <w:marLeft w:val="0"/>
          <w:marRight w:val="0"/>
          <w:marTop w:val="0"/>
          <w:marBottom w:val="0"/>
          <w:divBdr>
            <w:top w:val="none" w:sz="0" w:space="0" w:color="auto"/>
            <w:left w:val="none" w:sz="0" w:space="0" w:color="auto"/>
            <w:bottom w:val="none" w:sz="0" w:space="0" w:color="auto"/>
            <w:right w:val="none" w:sz="0" w:space="0" w:color="auto"/>
          </w:divBdr>
          <w:divsChild>
            <w:div w:id="740253630">
              <w:marLeft w:val="0"/>
              <w:marRight w:val="0"/>
              <w:marTop w:val="0"/>
              <w:marBottom w:val="0"/>
              <w:divBdr>
                <w:top w:val="none" w:sz="0" w:space="0" w:color="auto"/>
                <w:left w:val="none" w:sz="0" w:space="0" w:color="auto"/>
                <w:bottom w:val="none" w:sz="0" w:space="0" w:color="auto"/>
                <w:right w:val="none" w:sz="0" w:space="0" w:color="auto"/>
              </w:divBdr>
            </w:div>
          </w:divsChild>
        </w:div>
        <w:div w:id="1049449914">
          <w:marLeft w:val="0"/>
          <w:marRight w:val="0"/>
          <w:marTop w:val="0"/>
          <w:marBottom w:val="0"/>
          <w:divBdr>
            <w:top w:val="none" w:sz="0" w:space="0" w:color="auto"/>
            <w:left w:val="none" w:sz="0" w:space="0" w:color="auto"/>
            <w:bottom w:val="none" w:sz="0" w:space="0" w:color="auto"/>
            <w:right w:val="none" w:sz="0" w:space="0" w:color="auto"/>
          </w:divBdr>
          <w:divsChild>
            <w:div w:id="1575430505">
              <w:marLeft w:val="0"/>
              <w:marRight w:val="0"/>
              <w:marTop w:val="0"/>
              <w:marBottom w:val="0"/>
              <w:divBdr>
                <w:top w:val="none" w:sz="0" w:space="0" w:color="auto"/>
                <w:left w:val="none" w:sz="0" w:space="0" w:color="auto"/>
                <w:bottom w:val="none" w:sz="0" w:space="0" w:color="auto"/>
                <w:right w:val="none" w:sz="0" w:space="0" w:color="auto"/>
              </w:divBdr>
            </w:div>
          </w:divsChild>
        </w:div>
        <w:div w:id="1167791425">
          <w:marLeft w:val="0"/>
          <w:marRight w:val="0"/>
          <w:marTop w:val="0"/>
          <w:marBottom w:val="0"/>
          <w:divBdr>
            <w:top w:val="none" w:sz="0" w:space="0" w:color="auto"/>
            <w:left w:val="none" w:sz="0" w:space="0" w:color="auto"/>
            <w:bottom w:val="none" w:sz="0" w:space="0" w:color="auto"/>
            <w:right w:val="none" w:sz="0" w:space="0" w:color="auto"/>
          </w:divBdr>
          <w:divsChild>
            <w:div w:id="1936550254">
              <w:marLeft w:val="0"/>
              <w:marRight w:val="0"/>
              <w:marTop w:val="0"/>
              <w:marBottom w:val="0"/>
              <w:divBdr>
                <w:top w:val="none" w:sz="0" w:space="0" w:color="auto"/>
                <w:left w:val="none" w:sz="0" w:space="0" w:color="auto"/>
                <w:bottom w:val="none" w:sz="0" w:space="0" w:color="auto"/>
                <w:right w:val="none" w:sz="0" w:space="0" w:color="auto"/>
              </w:divBdr>
            </w:div>
          </w:divsChild>
        </w:div>
        <w:div w:id="1319767569">
          <w:marLeft w:val="0"/>
          <w:marRight w:val="0"/>
          <w:marTop w:val="0"/>
          <w:marBottom w:val="0"/>
          <w:divBdr>
            <w:top w:val="none" w:sz="0" w:space="0" w:color="auto"/>
            <w:left w:val="none" w:sz="0" w:space="0" w:color="auto"/>
            <w:bottom w:val="none" w:sz="0" w:space="0" w:color="auto"/>
            <w:right w:val="none" w:sz="0" w:space="0" w:color="auto"/>
          </w:divBdr>
          <w:divsChild>
            <w:div w:id="1976179312">
              <w:marLeft w:val="0"/>
              <w:marRight w:val="0"/>
              <w:marTop w:val="0"/>
              <w:marBottom w:val="0"/>
              <w:divBdr>
                <w:top w:val="none" w:sz="0" w:space="0" w:color="auto"/>
                <w:left w:val="none" w:sz="0" w:space="0" w:color="auto"/>
                <w:bottom w:val="none" w:sz="0" w:space="0" w:color="auto"/>
                <w:right w:val="none" w:sz="0" w:space="0" w:color="auto"/>
              </w:divBdr>
            </w:div>
          </w:divsChild>
        </w:div>
        <w:div w:id="1326206397">
          <w:marLeft w:val="0"/>
          <w:marRight w:val="0"/>
          <w:marTop w:val="0"/>
          <w:marBottom w:val="0"/>
          <w:divBdr>
            <w:top w:val="none" w:sz="0" w:space="0" w:color="auto"/>
            <w:left w:val="none" w:sz="0" w:space="0" w:color="auto"/>
            <w:bottom w:val="none" w:sz="0" w:space="0" w:color="auto"/>
            <w:right w:val="none" w:sz="0" w:space="0" w:color="auto"/>
          </w:divBdr>
          <w:divsChild>
            <w:div w:id="558246070">
              <w:marLeft w:val="0"/>
              <w:marRight w:val="0"/>
              <w:marTop w:val="0"/>
              <w:marBottom w:val="0"/>
              <w:divBdr>
                <w:top w:val="none" w:sz="0" w:space="0" w:color="auto"/>
                <w:left w:val="none" w:sz="0" w:space="0" w:color="auto"/>
                <w:bottom w:val="none" w:sz="0" w:space="0" w:color="auto"/>
                <w:right w:val="none" w:sz="0" w:space="0" w:color="auto"/>
              </w:divBdr>
            </w:div>
          </w:divsChild>
        </w:div>
        <w:div w:id="1396900421">
          <w:marLeft w:val="0"/>
          <w:marRight w:val="0"/>
          <w:marTop w:val="0"/>
          <w:marBottom w:val="0"/>
          <w:divBdr>
            <w:top w:val="none" w:sz="0" w:space="0" w:color="auto"/>
            <w:left w:val="none" w:sz="0" w:space="0" w:color="auto"/>
            <w:bottom w:val="none" w:sz="0" w:space="0" w:color="auto"/>
            <w:right w:val="none" w:sz="0" w:space="0" w:color="auto"/>
          </w:divBdr>
          <w:divsChild>
            <w:div w:id="1928728959">
              <w:marLeft w:val="0"/>
              <w:marRight w:val="0"/>
              <w:marTop w:val="0"/>
              <w:marBottom w:val="0"/>
              <w:divBdr>
                <w:top w:val="none" w:sz="0" w:space="0" w:color="auto"/>
                <w:left w:val="none" w:sz="0" w:space="0" w:color="auto"/>
                <w:bottom w:val="none" w:sz="0" w:space="0" w:color="auto"/>
                <w:right w:val="none" w:sz="0" w:space="0" w:color="auto"/>
              </w:divBdr>
            </w:div>
          </w:divsChild>
        </w:div>
        <w:div w:id="1566186524">
          <w:marLeft w:val="0"/>
          <w:marRight w:val="0"/>
          <w:marTop w:val="0"/>
          <w:marBottom w:val="0"/>
          <w:divBdr>
            <w:top w:val="none" w:sz="0" w:space="0" w:color="auto"/>
            <w:left w:val="none" w:sz="0" w:space="0" w:color="auto"/>
            <w:bottom w:val="none" w:sz="0" w:space="0" w:color="auto"/>
            <w:right w:val="none" w:sz="0" w:space="0" w:color="auto"/>
          </w:divBdr>
          <w:divsChild>
            <w:div w:id="856382059">
              <w:marLeft w:val="0"/>
              <w:marRight w:val="0"/>
              <w:marTop w:val="0"/>
              <w:marBottom w:val="0"/>
              <w:divBdr>
                <w:top w:val="none" w:sz="0" w:space="0" w:color="auto"/>
                <w:left w:val="none" w:sz="0" w:space="0" w:color="auto"/>
                <w:bottom w:val="none" w:sz="0" w:space="0" w:color="auto"/>
                <w:right w:val="none" w:sz="0" w:space="0" w:color="auto"/>
              </w:divBdr>
            </w:div>
          </w:divsChild>
        </w:div>
        <w:div w:id="1580478597">
          <w:marLeft w:val="0"/>
          <w:marRight w:val="0"/>
          <w:marTop w:val="0"/>
          <w:marBottom w:val="0"/>
          <w:divBdr>
            <w:top w:val="none" w:sz="0" w:space="0" w:color="auto"/>
            <w:left w:val="none" w:sz="0" w:space="0" w:color="auto"/>
            <w:bottom w:val="none" w:sz="0" w:space="0" w:color="auto"/>
            <w:right w:val="none" w:sz="0" w:space="0" w:color="auto"/>
          </w:divBdr>
          <w:divsChild>
            <w:div w:id="643585820">
              <w:marLeft w:val="0"/>
              <w:marRight w:val="0"/>
              <w:marTop w:val="0"/>
              <w:marBottom w:val="0"/>
              <w:divBdr>
                <w:top w:val="none" w:sz="0" w:space="0" w:color="auto"/>
                <w:left w:val="none" w:sz="0" w:space="0" w:color="auto"/>
                <w:bottom w:val="none" w:sz="0" w:space="0" w:color="auto"/>
                <w:right w:val="none" w:sz="0" w:space="0" w:color="auto"/>
              </w:divBdr>
            </w:div>
          </w:divsChild>
        </w:div>
        <w:div w:id="1631205918">
          <w:marLeft w:val="0"/>
          <w:marRight w:val="0"/>
          <w:marTop w:val="0"/>
          <w:marBottom w:val="0"/>
          <w:divBdr>
            <w:top w:val="none" w:sz="0" w:space="0" w:color="auto"/>
            <w:left w:val="none" w:sz="0" w:space="0" w:color="auto"/>
            <w:bottom w:val="none" w:sz="0" w:space="0" w:color="auto"/>
            <w:right w:val="none" w:sz="0" w:space="0" w:color="auto"/>
          </w:divBdr>
          <w:divsChild>
            <w:div w:id="688989155">
              <w:marLeft w:val="0"/>
              <w:marRight w:val="0"/>
              <w:marTop w:val="0"/>
              <w:marBottom w:val="0"/>
              <w:divBdr>
                <w:top w:val="none" w:sz="0" w:space="0" w:color="auto"/>
                <w:left w:val="none" w:sz="0" w:space="0" w:color="auto"/>
                <w:bottom w:val="none" w:sz="0" w:space="0" w:color="auto"/>
                <w:right w:val="none" w:sz="0" w:space="0" w:color="auto"/>
              </w:divBdr>
            </w:div>
          </w:divsChild>
        </w:div>
        <w:div w:id="1656183187">
          <w:marLeft w:val="0"/>
          <w:marRight w:val="0"/>
          <w:marTop w:val="0"/>
          <w:marBottom w:val="0"/>
          <w:divBdr>
            <w:top w:val="none" w:sz="0" w:space="0" w:color="auto"/>
            <w:left w:val="none" w:sz="0" w:space="0" w:color="auto"/>
            <w:bottom w:val="none" w:sz="0" w:space="0" w:color="auto"/>
            <w:right w:val="none" w:sz="0" w:space="0" w:color="auto"/>
          </w:divBdr>
          <w:divsChild>
            <w:div w:id="735664477">
              <w:marLeft w:val="0"/>
              <w:marRight w:val="0"/>
              <w:marTop w:val="0"/>
              <w:marBottom w:val="0"/>
              <w:divBdr>
                <w:top w:val="none" w:sz="0" w:space="0" w:color="auto"/>
                <w:left w:val="none" w:sz="0" w:space="0" w:color="auto"/>
                <w:bottom w:val="none" w:sz="0" w:space="0" w:color="auto"/>
                <w:right w:val="none" w:sz="0" w:space="0" w:color="auto"/>
              </w:divBdr>
            </w:div>
          </w:divsChild>
        </w:div>
        <w:div w:id="1807314536">
          <w:marLeft w:val="0"/>
          <w:marRight w:val="0"/>
          <w:marTop w:val="0"/>
          <w:marBottom w:val="0"/>
          <w:divBdr>
            <w:top w:val="none" w:sz="0" w:space="0" w:color="auto"/>
            <w:left w:val="none" w:sz="0" w:space="0" w:color="auto"/>
            <w:bottom w:val="none" w:sz="0" w:space="0" w:color="auto"/>
            <w:right w:val="none" w:sz="0" w:space="0" w:color="auto"/>
          </w:divBdr>
          <w:divsChild>
            <w:div w:id="1692686131">
              <w:marLeft w:val="0"/>
              <w:marRight w:val="0"/>
              <w:marTop w:val="0"/>
              <w:marBottom w:val="0"/>
              <w:divBdr>
                <w:top w:val="none" w:sz="0" w:space="0" w:color="auto"/>
                <w:left w:val="none" w:sz="0" w:space="0" w:color="auto"/>
                <w:bottom w:val="none" w:sz="0" w:space="0" w:color="auto"/>
                <w:right w:val="none" w:sz="0" w:space="0" w:color="auto"/>
              </w:divBdr>
            </w:div>
          </w:divsChild>
        </w:div>
        <w:div w:id="1837107600">
          <w:marLeft w:val="0"/>
          <w:marRight w:val="0"/>
          <w:marTop w:val="0"/>
          <w:marBottom w:val="0"/>
          <w:divBdr>
            <w:top w:val="none" w:sz="0" w:space="0" w:color="auto"/>
            <w:left w:val="none" w:sz="0" w:space="0" w:color="auto"/>
            <w:bottom w:val="none" w:sz="0" w:space="0" w:color="auto"/>
            <w:right w:val="none" w:sz="0" w:space="0" w:color="auto"/>
          </w:divBdr>
          <w:divsChild>
            <w:div w:id="1584333150">
              <w:marLeft w:val="0"/>
              <w:marRight w:val="0"/>
              <w:marTop w:val="0"/>
              <w:marBottom w:val="0"/>
              <w:divBdr>
                <w:top w:val="none" w:sz="0" w:space="0" w:color="auto"/>
                <w:left w:val="none" w:sz="0" w:space="0" w:color="auto"/>
                <w:bottom w:val="none" w:sz="0" w:space="0" w:color="auto"/>
                <w:right w:val="none" w:sz="0" w:space="0" w:color="auto"/>
              </w:divBdr>
            </w:div>
          </w:divsChild>
        </w:div>
        <w:div w:id="1867788478">
          <w:marLeft w:val="0"/>
          <w:marRight w:val="0"/>
          <w:marTop w:val="0"/>
          <w:marBottom w:val="0"/>
          <w:divBdr>
            <w:top w:val="none" w:sz="0" w:space="0" w:color="auto"/>
            <w:left w:val="none" w:sz="0" w:space="0" w:color="auto"/>
            <w:bottom w:val="none" w:sz="0" w:space="0" w:color="auto"/>
            <w:right w:val="none" w:sz="0" w:space="0" w:color="auto"/>
          </w:divBdr>
          <w:divsChild>
            <w:div w:id="2105613183">
              <w:marLeft w:val="0"/>
              <w:marRight w:val="0"/>
              <w:marTop w:val="0"/>
              <w:marBottom w:val="0"/>
              <w:divBdr>
                <w:top w:val="none" w:sz="0" w:space="0" w:color="auto"/>
                <w:left w:val="none" w:sz="0" w:space="0" w:color="auto"/>
                <w:bottom w:val="none" w:sz="0" w:space="0" w:color="auto"/>
                <w:right w:val="none" w:sz="0" w:space="0" w:color="auto"/>
              </w:divBdr>
            </w:div>
          </w:divsChild>
        </w:div>
        <w:div w:id="1974483426">
          <w:marLeft w:val="0"/>
          <w:marRight w:val="0"/>
          <w:marTop w:val="0"/>
          <w:marBottom w:val="0"/>
          <w:divBdr>
            <w:top w:val="none" w:sz="0" w:space="0" w:color="auto"/>
            <w:left w:val="none" w:sz="0" w:space="0" w:color="auto"/>
            <w:bottom w:val="none" w:sz="0" w:space="0" w:color="auto"/>
            <w:right w:val="none" w:sz="0" w:space="0" w:color="auto"/>
          </w:divBdr>
          <w:divsChild>
            <w:div w:id="30936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825">
      <w:bodyDiv w:val="1"/>
      <w:marLeft w:val="0"/>
      <w:marRight w:val="0"/>
      <w:marTop w:val="0"/>
      <w:marBottom w:val="0"/>
      <w:divBdr>
        <w:top w:val="none" w:sz="0" w:space="0" w:color="auto"/>
        <w:left w:val="none" w:sz="0" w:space="0" w:color="auto"/>
        <w:bottom w:val="none" w:sz="0" w:space="0" w:color="auto"/>
        <w:right w:val="none" w:sz="0" w:space="0" w:color="auto"/>
      </w:divBdr>
      <w:divsChild>
        <w:div w:id="156189494">
          <w:marLeft w:val="0"/>
          <w:marRight w:val="0"/>
          <w:marTop w:val="0"/>
          <w:marBottom w:val="0"/>
          <w:divBdr>
            <w:top w:val="none" w:sz="0" w:space="0" w:color="auto"/>
            <w:left w:val="none" w:sz="0" w:space="0" w:color="auto"/>
            <w:bottom w:val="none" w:sz="0" w:space="0" w:color="auto"/>
            <w:right w:val="none" w:sz="0" w:space="0" w:color="auto"/>
          </w:divBdr>
          <w:divsChild>
            <w:div w:id="803040487">
              <w:marLeft w:val="0"/>
              <w:marRight w:val="0"/>
              <w:marTop w:val="0"/>
              <w:marBottom w:val="0"/>
              <w:divBdr>
                <w:top w:val="none" w:sz="0" w:space="0" w:color="auto"/>
                <w:left w:val="none" w:sz="0" w:space="0" w:color="auto"/>
                <w:bottom w:val="none" w:sz="0" w:space="0" w:color="auto"/>
                <w:right w:val="none" w:sz="0" w:space="0" w:color="auto"/>
              </w:divBdr>
            </w:div>
          </w:divsChild>
        </w:div>
        <w:div w:id="217716434">
          <w:marLeft w:val="0"/>
          <w:marRight w:val="0"/>
          <w:marTop w:val="0"/>
          <w:marBottom w:val="0"/>
          <w:divBdr>
            <w:top w:val="none" w:sz="0" w:space="0" w:color="auto"/>
            <w:left w:val="none" w:sz="0" w:space="0" w:color="auto"/>
            <w:bottom w:val="none" w:sz="0" w:space="0" w:color="auto"/>
            <w:right w:val="none" w:sz="0" w:space="0" w:color="auto"/>
          </w:divBdr>
          <w:divsChild>
            <w:div w:id="1262494109">
              <w:marLeft w:val="0"/>
              <w:marRight w:val="0"/>
              <w:marTop w:val="0"/>
              <w:marBottom w:val="0"/>
              <w:divBdr>
                <w:top w:val="none" w:sz="0" w:space="0" w:color="auto"/>
                <w:left w:val="none" w:sz="0" w:space="0" w:color="auto"/>
                <w:bottom w:val="none" w:sz="0" w:space="0" w:color="auto"/>
                <w:right w:val="none" w:sz="0" w:space="0" w:color="auto"/>
              </w:divBdr>
            </w:div>
          </w:divsChild>
        </w:div>
        <w:div w:id="229536205">
          <w:marLeft w:val="0"/>
          <w:marRight w:val="0"/>
          <w:marTop w:val="0"/>
          <w:marBottom w:val="0"/>
          <w:divBdr>
            <w:top w:val="none" w:sz="0" w:space="0" w:color="auto"/>
            <w:left w:val="none" w:sz="0" w:space="0" w:color="auto"/>
            <w:bottom w:val="none" w:sz="0" w:space="0" w:color="auto"/>
            <w:right w:val="none" w:sz="0" w:space="0" w:color="auto"/>
          </w:divBdr>
          <w:divsChild>
            <w:div w:id="1483352214">
              <w:marLeft w:val="0"/>
              <w:marRight w:val="0"/>
              <w:marTop w:val="0"/>
              <w:marBottom w:val="0"/>
              <w:divBdr>
                <w:top w:val="none" w:sz="0" w:space="0" w:color="auto"/>
                <w:left w:val="none" w:sz="0" w:space="0" w:color="auto"/>
                <w:bottom w:val="none" w:sz="0" w:space="0" w:color="auto"/>
                <w:right w:val="none" w:sz="0" w:space="0" w:color="auto"/>
              </w:divBdr>
            </w:div>
          </w:divsChild>
        </w:div>
        <w:div w:id="263732600">
          <w:marLeft w:val="0"/>
          <w:marRight w:val="0"/>
          <w:marTop w:val="0"/>
          <w:marBottom w:val="0"/>
          <w:divBdr>
            <w:top w:val="none" w:sz="0" w:space="0" w:color="auto"/>
            <w:left w:val="none" w:sz="0" w:space="0" w:color="auto"/>
            <w:bottom w:val="none" w:sz="0" w:space="0" w:color="auto"/>
            <w:right w:val="none" w:sz="0" w:space="0" w:color="auto"/>
          </w:divBdr>
          <w:divsChild>
            <w:div w:id="508953717">
              <w:marLeft w:val="0"/>
              <w:marRight w:val="0"/>
              <w:marTop w:val="0"/>
              <w:marBottom w:val="0"/>
              <w:divBdr>
                <w:top w:val="none" w:sz="0" w:space="0" w:color="auto"/>
                <w:left w:val="none" w:sz="0" w:space="0" w:color="auto"/>
                <w:bottom w:val="none" w:sz="0" w:space="0" w:color="auto"/>
                <w:right w:val="none" w:sz="0" w:space="0" w:color="auto"/>
              </w:divBdr>
            </w:div>
          </w:divsChild>
        </w:div>
        <w:div w:id="290794144">
          <w:marLeft w:val="0"/>
          <w:marRight w:val="0"/>
          <w:marTop w:val="0"/>
          <w:marBottom w:val="0"/>
          <w:divBdr>
            <w:top w:val="none" w:sz="0" w:space="0" w:color="auto"/>
            <w:left w:val="none" w:sz="0" w:space="0" w:color="auto"/>
            <w:bottom w:val="none" w:sz="0" w:space="0" w:color="auto"/>
            <w:right w:val="none" w:sz="0" w:space="0" w:color="auto"/>
          </w:divBdr>
          <w:divsChild>
            <w:div w:id="1340474115">
              <w:marLeft w:val="0"/>
              <w:marRight w:val="0"/>
              <w:marTop w:val="0"/>
              <w:marBottom w:val="0"/>
              <w:divBdr>
                <w:top w:val="none" w:sz="0" w:space="0" w:color="auto"/>
                <w:left w:val="none" w:sz="0" w:space="0" w:color="auto"/>
                <w:bottom w:val="none" w:sz="0" w:space="0" w:color="auto"/>
                <w:right w:val="none" w:sz="0" w:space="0" w:color="auto"/>
              </w:divBdr>
            </w:div>
          </w:divsChild>
        </w:div>
        <w:div w:id="341050676">
          <w:marLeft w:val="0"/>
          <w:marRight w:val="0"/>
          <w:marTop w:val="0"/>
          <w:marBottom w:val="0"/>
          <w:divBdr>
            <w:top w:val="none" w:sz="0" w:space="0" w:color="auto"/>
            <w:left w:val="none" w:sz="0" w:space="0" w:color="auto"/>
            <w:bottom w:val="none" w:sz="0" w:space="0" w:color="auto"/>
            <w:right w:val="none" w:sz="0" w:space="0" w:color="auto"/>
          </w:divBdr>
          <w:divsChild>
            <w:div w:id="1532261354">
              <w:marLeft w:val="0"/>
              <w:marRight w:val="0"/>
              <w:marTop w:val="0"/>
              <w:marBottom w:val="0"/>
              <w:divBdr>
                <w:top w:val="none" w:sz="0" w:space="0" w:color="auto"/>
                <w:left w:val="none" w:sz="0" w:space="0" w:color="auto"/>
                <w:bottom w:val="none" w:sz="0" w:space="0" w:color="auto"/>
                <w:right w:val="none" w:sz="0" w:space="0" w:color="auto"/>
              </w:divBdr>
            </w:div>
          </w:divsChild>
        </w:div>
        <w:div w:id="395280042">
          <w:marLeft w:val="0"/>
          <w:marRight w:val="0"/>
          <w:marTop w:val="0"/>
          <w:marBottom w:val="0"/>
          <w:divBdr>
            <w:top w:val="none" w:sz="0" w:space="0" w:color="auto"/>
            <w:left w:val="none" w:sz="0" w:space="0" w:color="auto"/>
            <w:bottom w:val="none" w:sz="0" w:space="0" w:color="auto"/>
            <w:right w:val="none" w:sz="0" w:space="0" w:color="auto"/>
          </w:divBdr>
          <w:divsChild>
            <w:div w:id="200676360">
              <w:marLeft w:val="0"/>
              <w:marRight w:val="0"/>
              <w:marTop w:val="0"/>
              <w:marBottom w:val="0"/>
              <w:divBdr>
                <w:top w:val="none" w:sz="0" w:space="0" w:color="auto"/>
                <w:left w:val="none" w:sz="0" w:space="0" w:color="auto"/>
                <w:bottom w:val="none" w:sz="0" w:space="0" w:color="auto"/>
                <w:right w:val="none" w:sz="0" w:space="0" w:color="auto"/>
              </w:divBdr>
            </w:div>
          </w:divsChild>
        </w:div>
        <w:div w:id="950549679">
          <w:marLeft w:val="0"/>
          <w:marRight w:val="0"/>
          <w:marTop w:val="0"/>
          <w:marBottom w:val="0"/>
          <w:divBdr>
            <w:top w:val="none" w:sz="0" w:space="0" w:color="auto"/>
            <w:left w:val="none" w:sz="0" w:space="0" w:color="auto"/>
            <w:bottom w:val="none" w:sz="0" w:space="0" w:color="auto"/>
            <w:right w:val="none" w:sz="0" w:space="0" w:color="auto"/>
          </w:divBdr>
          <w:divsChild>
            <w:div w:id="1983541858">
              <w:marLeft w:val="0"/>
              <w:marRight w:val="0"/>
              <w:marTop w:val="0"/>
              <w:marBottom w:val="0"/>
              <w:divBdr>
                <w:top w:val="none" w:sz="0" w:space="0" w:color="auto"/>
                <w:left w:val="none" w:sz="0" w:space="0" w:color="auto"/>
                <w:bottom w:val="none" w:sz="0" w:space="0" w:color="auto"/>
                <w:right w:val="none" w:sz="0" w:space="0" w:color="auto"/>
              </w:divBdr>
            </w:div>
          </w:divsChild>
        </w:div>
        <w:div w:id="1031346292">
          <w:marLeft w:val="0"/>
          <w:marRight w:val="0"/>
          <w:marTop w:val="0"/>
          <w:marBottom w:val="0"/>
          <w:divBdr>
            <w:top w:val="none" w:sz="0" w:space="0" w:color="auto"/>
            <w:left w:val="none" w:sz="0" w:space="0" w:color="auto"/>
            <w:bottom w:val="none" w:sz="0" w:space="0" w:color="auto"/>
            <w:right w:val="none" w:sz="0" w:space="0" w:color="auto"/>
          </w:divBdr>
          <w:divsChild>
            <w:div w:id="749813873">
              <w:marLeft w:val="0"/>
              <w:marRight w:val="0"/>
              <w:marTop w:val="0"/>
              <w:marBottom w:val="0"/>
              <w:divBdr>
                <w:top w:val="none" w:sz="0" w:space="0" w:color="auto"/>
                <w:left w:val="none" w:sz="0" w:space="0" w:color="auto"/>
                <w:bottom w:val="none" w:sz="0" w:space="0" w:color="auto"/>
                <w:right w:val="none" w:sz="0" w:space="0" w:color="auto"/>
              </w:divBdr>
            </w:div>
          </w:divsChild>
        </w:div>
        <w:div w:id="1141658645">
          <w:marLeft w:val="0"/>
          <w:marRight w:val="0"/>
          <w:marTop w:val="0"/>
          <w:marBottom w:val="0"/>
          <w:divBdr>
            <w:top w:val="none" w:sz="0" w:space="0" w:color="auto"/>
            <w:left w:val="none" w:sz="0" w:space="0" w:color="auto"/>
            <w:bottom w:val="none" w:sz="0" w:space="0" w:color="auto"/>
            <w:right w:val="none" w:sz="0" w:space="0" w:color="auto"/>
          </w:divBdr>
          <w:divsChild>
            <w:div w:id="1158961066">
              <w:marLeft w:val="0"/>
              <w:marRight w:val="0"/>
              <w:marTop w:val="0"/>
              <w:marBottom w:val="0"/>
              <w:divBdr>
                <w:top w:val="none" w:sz="0" w:space="0" w:color="auto"/>
                <w:left w:val="none" w:sz="0" w:space="0" w:color="auto"/>
                <w:bottom w:val="none" w:sz="0" w:space="0" w:color="auto"/>
                <w:right w:val="none" w:sz="0" w:space="0" w:color="auto"/>
              </w:divBdr>
            </w:div>
          </w:divsChild>
        </w:div>
        <w:div w:id="1181435042">
          <w:marLeft w:val="0"/>
          <w:marRight w:val="0"/>
          <w:marTop w:val="0"/>
          <w:marBottom w:val="0"/>
          <w:divBdr>
            <w:top w:val="none" w:sz="0" w:space="0" w:color="auto"/>
            <w:left w:val="none" w:sz="0" w:space="0" w:color="auto"/>
            <w:bottom w:val="none" w:sz="0" w:space="0" w:color="auto"/>
            <w:right w:val="none" w:sz="0" w:space="0" w:color="auto"/>
          </w:divBdr>
          <w:divsChild>
            <w:div w:id="150761018">
              <w:marLeft w:val="0"/>
              <w:marRight w:val="0"/>
              <w:marTop w:val="0"/>
              <w:marBottom w:val="0"/>
              <w:divBdr>
                <w:top w:val="none" w:sz="0" w:space="0" w:color="auto"/>
                <w:left w:val="none" w:sz="0" w:space="0" w:color="auto"/>
                <w:bottom w:val="none" w:sz="0" w:space="0" w:color="auto"/>
                <w:right w:val="none" w:sz="0" w:space="0" w:color="auto"/>
              </w:divBdr>
            </w:div>
          </w:divsChild>
        </w:div>
        <w:div w:id="1230457740">
          <w:marLeft w:val="0"/>
          <w:marRight w:val="0"/>
          <w:marTop w:val="0"/>
          <w:marBottom w:val="0"/>
          <w:divBdr>
            <w:top w:val="none" w:sz="0" w:space="0" w:color="auto"/>
            <w:left w:val="none" w:sz="0" w:space="0" w:color="auto"/>
            <w:bottom w:val="none" w:sz="0" w:space="0" w:color="auto"/>
            <w:right w:val="none" w:sz="0" w:space="0" w:color="auto"/>
          </w:divBdr>
          <w:divsChild>
            <w:div w:id="1719546001">
              <w:marLeft w:val="0"/>
              <w:marRight w:val="0"/>
              <w:marTop w:val="0"/>
              <w:marBottom w:val="0"/>
              <w:divBdr>
                <w:top w:val="none" w:sz="0" w:space="0" w:color="auto"/>
                <w:left w:val="none" w:sz="0" w:space="0" w:color="auto"/>
                <w:bottom w:val="none" w:sz="0" w:space="0" w:color="auto"/>
                <w:right w:val="none" w:sz="0" w:space="0" w:color="auto"/>
              </w:divBdr>
            </w:div>
          </w:divsChild>
        </w:div>
        <w:div w:id="1272513796">
          <w:marLeft w:val="0"/>
          <w:marRight w:val="0"/>
          <w:marTop w:val="0"/>
          <w:marBottom w:val="0"/>
          <w:divBdr>
            <w:top w:val="none" w:sz="0" w:space="0" w:color="auto"/>
            <w:left w:val="none" w:sz="0" w:space="0" w:color="auto"/>
            <w:bottom w:val="none" w:sz="0" w:space="0" w:color="auto"/>
            <w:right w:val="none" w:sz="0" w:space="0" w:color="auto"/>
          </w:divBdr>
          <w:divsChild>
            <w:div w:id="1405949322">
              <w:marLeft w:val="0"/>
              <w:marRight w:val="0"/>
              <w:marTop w:val="0"/>
              <w:marBottom w:val="0"/>
              <w:divBdr>
                <w:top w:val="none" w:sz="0" w:space="0" w:color="auto"/>
                <w:left w:val="none" w:sz="0" w:space="0" w:color="auto"/>
                <w:bottom w:val="none" w:sz="0" w:space="0" w:color="auto"/>
                <w:right w:val="none" w:sz="0" w:space="0" w:color="auto"/>
              </w:divBdr>
            </w:div>
          </w:divsChild>
        </w:div>
        <w:div w:id="1408578119">
          <w:marLeft w:val="0"/>
          <w:marRight w:val="0"/>
          <w:marTop w:val="0"/>
          <w:marBottom w:val="0"/>
          <w:divBdr>
            <w:top w:val="none" w:sz="0" w:space="0" w:color="auto"/>
            <w:left w:val="none" w:sz="0" w:space="0" w:color="auto"/>
            <w:bottom w:val="none" w:sz="0" w:space="0" w:color="auto"/>
            <w:right w:val="none" w:sz="0" w:space="0" w:color="auto"/>
          </w:divBdr>
          <w:divsChild>
            <w:div w:id="1349406971">
              <w:marLeft w:val="0"/>
              <w:marRight w:val="0"/>
              <w:marTop w:val="0"/>
              <w:marBottom w:val="0"/>
              <w:divBdr>
                <w:top w:val="none" w:sz="0" w:space="0" w:color="auto"/>
                <w:left w:val="none" w:sz="0" w:space="0" w:color="auto"/>
                <w:bottom w:val="none" w:sz="0" w:space="0" w:color="auto"/>
                <w:right w:val="none" w:sz="0" w:space="0" w:color="auto"/>
              </w:divBdr>
            </w:div>
          </w:divsChild>
        </w:div>
        <w:div w:id="1462385886">
          <w:marLeft w:val="0"/>
          <w:marRight w:val="0"/>
          <w:marTop w:val="0"/>
          <w:marBottom w:val="0"/>
          <w:divBdr>
            <w:top w:val="none" w:sz="0" w:space="0" w:color="auto"/>
            <w:left w:val="none" w:sz="0" w:space="0" w:color="auto"/>
            <w:bottom w:val="none" w:sz="0" w:space="0" w:color="auto"/>
            <w:right w:val="none" w:sz="0" w:space="0" w:color="auto"/>
          </w:divBdr>
          <w:divsChild>
            <w:div w:id="2097047445">
              <w:marLeft w:val="0"/>
              <w:marRight w:val="0"/>
              <w:marTop w:val="0"/>
              <w:marBottom w:val="0"/>
              <w:divBdr>
                <w:top w:val="none" w:sz="0" w:space="0" w:color="auto"/>
                <w:left w:val="none" w:sz="0" w:space="0" w:color="auto"/>
                <w:bottom w:val="none" w:sz="0" w:space="0" w:color="auto"/>
                <w:right w:val="none" w:sz="0" w:space="0" w:color="auto"/>
              </w:divBdr>
            </w:div>
          </w:divsChild>
        </w:div>
        <w:div w:id="1606501863">
          <w:marLeft w:val="0"/>
          <w:marRight w:val="0"/>
          <w:marTop w:val="0"/>
          <w:marBottom w:val="0"/>
          <w:divBdr>
            <w:top w:val="none" w:sz="0" w:space="0" w:color="auto"/>
            <w:left w:val="none" w:sz="0" w:space="0" w:color="auto"/>
            <w:bottom w:val="none" w:sz="0" w:space="0" w:color="auto"/>
            <w:right w:val="none" w:sz="0" w:space="0" w:color="auto"/>
          </w:divBdr>
          <w:divsChild>
            <w:div w:id="358969978">
              <w:marLeft w:val="0"/>
              <w:marRight w:val="0"/>
              <w:marTop w:val="0"/>
              <w:marBottom w:val="0"/>
              <w:divBdr>
                <w:top w:val="none" w:sz="0" w:space="0" w:color="auto"/>
                <w:left w:val="none" w:sz="0" w:space="0" w:color="auto"/>
                <w:bottom w:val="none" w:sz="0" w:space="0" w:color="auto"/>
                <w:right w:val="none" w:sz="0" w:space="0" w:color="auto"/>
              </w:divBdr>
            </w:div>
          </w:divsChild>
        </w:div>
        <w:div w:id="1780682054">
          <w:marLeft w:val="0"/>
          <w:marRight w:val="0"/>
          <w:marTop w:val="0"/>
          <w:marBottom w:val="0"/>
          <w:divBdr>
            <w:top w:val="none" w:sz="0" w:space="0" w:color="auto"/>
            <w:left w:val="none" w:sz="0" w:space="0" w:color="auto"/>
            <w:bottom w:val="none" w:sz="0" w:space="0" w:color="auto"/>
            <w:right w:val="none" w:sz="0" w:space="0" w:color="auto"/>
          </w:divBdr>
          <w:divsChild>
            <w:div w:id="1659192271">
              <w:marLeft w:val="0"/>
              <w:marRight w:val="0"/>
              <w:marTop w:val="0"/>
              <w:marBottom w:val="0"/>
              <w:divBdr>
                <w:top w:val="none" w:sz="0" w:space="0" w:color="auto"/>
                <w:left w:val="none" w:sz="0" w:space="0" w:color="auto"/>
                <w:bottom w:val="none" w:sz="0" w:space="0" w:color="auto"/>
                <w:right w:val="none" w:sz="0" w:space="0" w:color="auto"/>
              </w:divBdr>
            </w:div>
          </w:divsChild>
        </w:div>
        <w:div w:id="2088309775">
          <w:marLeft w:val="0"/>
          <w:marRight w:val="0"/>
          <w:marTop w:val="0"/>
          <w:marBottom w:val="0"/>
          <w:divBdr>
            <w:top w:val="none" w:sz="0" w:space="0" w:color="auto"/>
            <w:left w:val="none" w:sz="0" w:space="0" w:color="auto"/>
            <w:bottom w:val="none" w:sz="0" w:space="0" w:color="auto"/>
            <w:right w:val="none" w:sz="0" w:space="0" w:color="auto"/>
          </w:divBdr>
          <w:divsChild>
            <w:div w:id="6639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1994">
      <w:bodyDiv w:val="1"/>
      <w:marLeft w:val="0"/>
      <w:marRight w:val="0"/>
      <w:marTop w:val="0"/>
      <w:marBottom w:val="0"/>
      <w:divBdr>
        <w:top w:val="none" w:sz="0" w:space="0" w:color="auto"/>
        <w:left w:val="none" w:sz="0" w:space="0" w:color="auto"/>
        <w:bottom w:val="none" w:sz="0" w:space="0" w:color="auto"/>
        <w:right w:val="none" w:sz="0" w:space="0" w:color="auto"/>
      </w:divBdr>
    </w:div>
    <w:div w:id="434911141">
      <w:bodyDiv w:val="1"/>
      <w:marLeft w:val="0"/>
      <w:marRight w:val="0"/>
      <w:marTop w:val="0"/>
      <w:marBottom w:val="0"/>
      <w:divBdr>
        <w:top w:val="none" w:sz="0" w:space="0" w:color="auto"/>
        <w:left w:val="none" w:sz="0" w:space="0" w:color="auto"/>
        <w:bottom w:val="none" w:sz="0" w:space="0" w:color="auto"/>
        <w:right w:val="none" w:sz="0" w:space="0" w:color="auto"/>
      </w:divBdr>
    </w:div>
    <w:div w:id="504707660">
      <w:bodyDiv w:val="1"/>
      <w:marLeft w:val="0"/>
      <w:marRight w:val="0"/>
      <w:marTop w:val="0"/>
      <w:marBottom w:val="0"/>
      <w:divBdr>
        <w:top w:val="none" w:sz="0" w:space="0" w:color="auto"/>
        <w:left w:val="none" w:sz="0" w:space="0" w:color="auto"/>
        <w:bottom w:val="none" w:sz="0" w:space="0" w:color="auto"/>
        <w:right w:val="none" w:sz="0" w:space="0" w:color="auto"/>
      </w:divBdr>
      <w:divsChild>
        <w:div w:id="1335375530">
          <w:marLeft w:val="0"/>
          <w:marRight w:val="0"/>
          <w:marTop w:val="0"/>
          <w:marBottom w:val="0"/>
          <w:divBdr>
            <w:top w:val="none" w:sz="0" w:space="0" w:color="auto"/>
            <w:left w:val="none" w:sz="0" w:space="0" w:color="auto"/>
            <w:bottom w:val="none" w:sz="0" w:space="0" w:color="auto"/>
            <w:right w:val="none" w:sz="0" w:space="0" w:color="auto"/>
          </w:divBdr>
        </w:div>
      </w:divsChild>
    </w:div>
    <w:div w:id="511144303">
      <w:bodyDiv w:val="1"/>
      <w:marLeft w:val="0"/>
      <w:marRight w:val="0"/>
      <w:marTop w:val="0"/>
      <w:marBottom w:val="0"/>
      <w:divBdr>
        <w:top w:val="none" w:sz="0" w:space="0" w:color="auto"/>
        <w:left w:val="none" w:sz="0" w:space="0" w:color="auto"/>
        <w:bottom w:val="none" w:sz="0" w:space="0" w:color="auto"/>
        <w:right w:val="none" w:sz="0" w:space="0" w:color="auto"/>
      </w:divBdr>
      <w:divsChild>
        <w:div w:id="1194416710">
          <w:marLeft w:val="0"/>
          <w:marRight w:val="0"/>
          <w:marTop w:val="0"/>
          <w:marBottom w:val="0"/>
          <w:divBdr>
            <w:top w:val="none" w:sz="0" w:space="0" w:color="auto"/>
            <w:left w:val="none" w:sz="0" w:space="0" w:color="auto"/>
            <w:bottom w:val="none" w:sz="0" w:space="0" w:color="auto"/>
            <w:right w:val="none" w:sz="0" w:space="0" w:color="auto"/>
          </w:divBdr>
          <w:divsChild>
            <w:div w:id="17889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4793">
      <w:bodyDiv w:val="1"/>
      <w:marLeft w:val="0"/>
      <w:marRight w:val="0"/>
      <w:marTop w:val="0"/>
      <w:marBottom w:val="0"/>
      <w:divBdr>
        <w:top w:val="none" w:sz="0" w:space="0" w:color="auto"/>
        <w:left w:val="none" w:sz="0" w:space="0" w:color="auto"/>
        <w:bottom w:val="none" w:sz="0" w:space="0" w:color="auto"/>
        <w:right w:val="none" w:sz="0" w:space="0" w:color="auto"/>
      </w:divBdr>
      <w:divsChild>
        <w:div w:id="87890156">
          <w:marLeft w:val="0"/>
          <w:marRight w:val="0"/>
          <w:marTop w:val="0"/>
          <w:marBottom w:val="0"/>
          <w:divBdr>
            <w:top w:val="none" w:sz="0" w:space="0" w:color="auto"/>
            <w:left w:val="none" w:sz="0" w:space="0" w:color="auto"/>
            <w:bottom w:val="none" w:sz="0" w:space="0" w:color="auto"/>
            <w:right w:val="none" w:sz="0" w:space="0" w:color="auto"/>
          </w:divBdr>
          <w:divsChild>
            <w:div w:id="1151673810">
              <w:marLeft w:val="0"/>
              <w:marRight w:val="0"/>
              <w:marTop w:val="0"/>
              <w:marBottom w:val="0"/>
              <w:divBdr>
                <w:top w:val="none" w:sz="0" w:space="0" w:color="auto"/>
                <w:left w:val="none" w:sz="0" w:space="0" w:color="auto"/>
                <w:bottom w:val="none" w:sz="0" w:space="0" w:color="auto"/>
                <w:right w:val="none" w:sz="0" w:space="0" w:color="auto"/>
              </w:divBdr>
            </w:div>
          </w:divsChild>
        </w:div>
        <w:div w:id="134302265">
          <w:marLeft w:val="0"/>
          <w:marRight w:val="0"/>
          <w:marTop w:val="0"/>
          <w:marBottom w:val="0"/>
          <w:divBdr>
            <w:top w:val="none" w:sz="0" w:space="0" w:color="auto"/>
            <w:left w:val="none" w:sz="0" w:space="0" w:color="auto"/>
            <w:bottom w:val="none" w:sz="0" w:space="0" w:color="auto"/>
            <w:right w:val="none" w:sz="0" w:space="0" w:color="auto"/>
          </w:divBdr>
          <w:divsChild>
            <w:div w:id="509024825">
              <w:marLeft w:val="0"/>
              <w:marRight w:val="0"/>
              <w:marTop w:val="0"/>
              <w:marBottom w:val="0"/>
              <w:divBdr>
                <w:top w:val="none" w:sz="0" w:space="0" w:color="auto"/>
                <w:left w:val="none" w:sz="0" w:space="0" w:color="auto"/>
                <w:bottom w:val="none" w:sz="0" w:space="0" w:color="auto"/>
                <w:right w:val="none" w:sz="0" w:space="0" w:color="auto"/>
              </w:divBdr>
            </w:div>
          </w:divsChild>
        </w:div>
        <w:div w:id="198858990">
          <w:marLeft w:val="0"/>
          <w:marRight w:val="0"/>
          <w:marTop w:val="0"/>
          <w:marBottom w:val="0"/>
          <w:divBdr>
            <w:top w:val="none" w:sz="0" w:space="0" w:color="auto"/>
            <w:left w:val="none" w:sz="0" w:space="0" w:color="auto"/>
            <w:bottom w:val="none" w:sz="0" w:space="0" w:color="auto"/>
            <w:right w:val="none" w:sz="0" w:space="0" w:color="auto"/>
          </w:divBdr>
          <w:divsChild>
            <w:div w:id="424571262">
              <w:marLeft w:val="0"/>
              <w:marRight w:val="0"/>
              <w:marTop w:val="0"/>
              <w:marBottom w:val="0"/>
              <w:divBdr>
                <w:top w:val="none" w:sz="0" w:space="0" w:color="auto"/>
                <w:left w:val="none" w:sz="0" w:space="0" w:color="auto"/>
                <w:bottom w:val="none" w:sz="0" w:space="0" w:color="auto"/>
                <w:right w:val="none" w:sz="0" w:space="0" w:color="auto"/>
              </w:divBdr>
            </w:div>
          </w:divsChild>
        </w:div>
        <w:div w:id="422605452">
          <w:marLeft w:val="0"/>
          <w:marRight w:val="0"/>
          <w:marTop w:val="0"/>
          <w:marBottom w:val="0"/>
          <w:divBdr>
            <w:top w:val="none" w:sz="0" w:space="0" w:color="auto"/>
            <w:left w:val="none" w:sz="0" w:space="0" w:color="auto"/>
            <w:bottom w:val="none" w:sz="0" w:space="0" w:color="auto"/>
            <w:right w:val="none" w:sz="0" w:space="0" w:color="auto"/>
          </w:divBdr>
          <w:divsChild>
            <w:div w:id="258609931">
              <w:marLeft w:val="0"/>
              <w:marRight w:val="0"/>
              <w:marTop w:val="0"/>
              <w:marBottom w:val="0"/>
              <w:divBdr>
                <w:top w:val="none" w:sz="0" w:space="0" w:color="auto"/>
                <w:left w:val="none" w:sz="0" w:space="0" w:color="auto"/>
                <w:bottom w:val="none" w:sz="0" w:space="0" w:color="auto"/>
                <w:right w:val="none" w:sz="0" w:space="0" w:color="auto"/>
              </w:divBdr>
            </w:div>
          </w:divsChild>
        </w:div>
        <w:div w:id="479225449">
          <w:marLeft w:val="0"/>
          <w:marRight w:val="0"/>
          <w:marTop w:val="0"/>
          <w:marBottom w:val="0"/>
          <w:divBdr>
            <w:top w:val="none" w:sz="0" w:space="0" w:color="auto"/>
            <w:left w:val="none" w:sz="0" w:space="0" w:color="auto"/>
            <w:bottom w:val="none" w:sz="0" w:space="0" w:color="auto"/>
            <w:right w:val="none" w:sz="0" w:space="0" w:color="auto"/>
          </w:divBdr>
          <w:divsChild>
            <w:div w:id="1287850726">
              <w:marLeft w:val="0"/>
              <w:marRight w:val="0"/>
              <w:marTop w:val="0"/>
              <w:marBottom w:val="0"/>
              <w:divBdr>
                <w:top w:val="none" w:sz="0" w:space="0" w:color="auto"/>
                <w:left w:val="none" w:sz="0" w:space="0" w:color="auto"/>
                <w:bottom w:val="none" w:sz="0" w:space="0" w:color="auto"/>
                <w:right w:val="none" w:sz="0" w:space="0" w:color="auto"/>
              </w:divBdr>
            </w:div>
          </w:divsChild>
        </w:div>
        <w:div w:id="526989777">
          <w:marLeft w:val="0"/>
          <w:marRight w:val="0"/>
          <w:marTop w:val="0"/>
          <w:marBottom w:val="0"/>
          <w:divBdr>
            <w:top w:val="none" w:sz="0" w:space="0" w:color="auto"/>
            <w:left w:val="none" w:sz="0" w:space="0" w:color="auto"/>
            <w:bottom w:val="none" w:sz="0" w:space="0" w:color="auto"/>
            <w:right w:val="none" w:sz="0" w:space="0" w:color="auto"/>
          </w:divBdr>
          <w:divsChild>
            <w:div w:id="1198473091">
              <w:marLeft w:val="0"/>
              <w:marRight w:val="0"/>
              <w:marTop w:val="0"/>
              <w:marBottom w:val="0"/>
              <w:divBdr>
                <w:top w:val="none" w:sz="0" w:space="0" w:color="auto"/>
                <w:left w:val="none" w:sz="0" w:space="0" w:color="auto"/>
                <w:bottom w:val="none" w:sz="0" w:space="0" w:color="auto"/>
                <w:right w:val="none" w:sz="0" w:space="0" w:color="auto"/>
              </w:divBdr>
            </w:div>
          </w:divsChild>
        </w:div>
        <w:div w:id="684600572">
          <w:marLeft w:val="0"/>
          <w:marRight w:val="0"/>
          <w:marTop w:val="0"/>
          <w:marBottom w:val="0"/>
          <w:divBdr>
            <w:top w:val="none" w:sz="0" w:space="0" w:color="auto"/>
            <w:left w:val="none" w:sz="0" w:space="0" w:color="auto"/>
            <w:bottom w:val="none" w:sz="0" w:space="0" w:color="auto"/>
            <w:right w:val="none" w:sz="0" w:space="0" w:color="auto"/>
          </w:divBdr>
          <w:divsChild>
            <w:div w:id="1903246822">
              <w:marLeft w:val="0"/>
              <w:marRight w:val="0"/>
              <w:marTop w:val="0"/>
              <w:marBottom w:val="0"/>
              <w:divBdr>
                <w:top w:val="none" w:sz="0" w:space="0" w:color="auto"/>
                <w:left w:val="none" w:sz="0" w:space="0" w:color="auto"/>
                <w:bottom w:val="none" w:sz="0" w:space="0" w:color="auto"/>
                <w:right w:val="none" w:sz="0" w:space="0" w:color="auto"/>
              </w:divBdr>
            </w:div>
          </w:divsChild>
        </w:div>
        <w:div w:id="906498325">
          <w:marLeft w:val="0"/>
          <w:marRight w:val="0"/>
          <w:marTop w:val="0"/>
          <w:marBottom w:val="0"/>
          <w:divBdr>
            <w:top w:val="none" w:sz="0" w:space="0" w:color="auto"/>
            <w:left w:val="none" w:sz="0" w:space="0" w:color="auto"/>
            <w:bottom w:val="none" w:sz="0" w:space="0" w:color="auto"/>
            <w:right w:val="none" w:sz="0" w:space="0" w:color="auto"/>
          </w:divBdr>
          <w:divsChild>
            <w:div w:id="156925602">
              <w:marLeft w:val="0"/>
              <w:marRight w:val="0"/>
              <w:marTop w:val="0"/>
              <w:marBottom w:val="0"/>
              <w:divBdr>
                <w:top w:val="none" w:sz="0" w:space="0" w:color="auto"/>
                <w:left w:val="none" w:sz="0" w:space="0" w:color="auto"/>
                <w:bottom w:val="none" w:sz="0" w:space="0" w:color="auto"/>
                <w:right w:val="none" w:sz="0" w:space="0" w:color="auto"/>
              </w:divBdr>
            </w:div>
          </w:divsChild>
        </w:div>
        <w:div w:id="1359549212">
          <w:marLeft w:val="0"/>
          <w:marRight w:val="0"/>
          <w:marTop w:val="0"/>
          <w:marBottom w:val="0"/>
          <w:divBdr>
            <w:top w:val="none" w:sz="0" w:space="0" w:color="auto"/>
            <w:left w:val="none" w:sz="0" w:space="0" w:color="auto"/>
            <w:bottom w:val="none" w:sz="0" w:space="0" w:color="auto"/>
            <w:right w:val="none" w:sz="0" w:space="0" w:color="auto"/>
          </w:divBdr>
          <w:divsChild>
            <w:div w:id="1610426703">
              <w:marLeft w:val="0"/>
              <w:marRight w:val="0"/>
              <w:marTop w:val="0"/>
              <w:marBottom w:val="0"/>
              <w:divBdr>
                <w:top w:val="none" w:sz="0" w:space="0" w:color="auto"/>
                <w:left w:val="none" w:sz="0" w:space="0" w:color="auto"/>
                <w:bottom w:val="none" w:sz="0" w:space="0" w:color="auto"/>
                <w:right w:val="none" w:sz="0" w:space="0" w:color="auto"/>
              </w:divBdr>
            </w:div>
          </w:divsChild>
        </w:div>
        <w:div w:id="1447431469">
          <w:marLeft w:val="0"/>
          <w:marRight w:val="0"/>
          <w:marTop w:val="0"/>
          <w:marBottom w:val="0"/>
          <w:divBdr>
            <w:top w:val="none" w:sz="0" w:space="0" w:color="auto"/>
            <w:left w:val="none" w:sz="0" w:space="0" w:color="auto"/>
            <w:bottom w:val="none" w:sz="0" w:space="0" w:color="auto"/>
            <w:right w:val="none" w:sz="0" w:space="0" w:color="auto"/>
          </w:divBdr>
          <w:divsChild>
            <w:div w:id="1195193843">
              <w:marLeft w:val="0"/>
              <w:marRight w:val="0"/>
              <w:marTop w:val="0"/>
              <w:marBottom w:val="0"/>
              <w:divBdr>
                <w:top w:val="none" w:sz="0" w:space="0" w:color="auto"/>
                <w:left w:val="none" w:sz="0" w:space="0" w:color="auto"/>
                <w:bottom w:val="none" w:sz="0" w:space="0" w:color="auto"/>
                <w:right w:val="none" w:sz="0" w:space="0" w:color="auto"/>
              </w:divBdr>
            </w:div>
          </w:divsChild>
        </w:div>
        <w:div w:id="1457527650">
          <w:marLeft w:val="0"/>
          <w:marRight w:val="0"/>
          <w:marTop w:val="0"/>
          <w:marBottom w:val="0"/>
          <w:divBdr>
            <w:top w:val="none" w:sz="0" w:space="0" w:color="auto"/>
            <w:left w:val="none" w:sz="0" w:space="0" w:color="auto"/>
            <w:bottom w:val="none" w:sz="0" w:space="0" w:color="auto"/>
            <w:right w:val="none" w:sz="0" w:space="0" w:color="auto"/>
          </w:divBdr>
          <w:divsChild>
            <w:div w:id="1612131043">
              <w:marLeft w:val="0"/>
              <w:marRight w:val="0"/>
              <w:marTop w:val="0"/>
              <w:marBottom w:val="0"/>
              <w:divBdr>
                <w:top w:val="none" w:sz="0" w:space="0" w:color="auto"/>
                <w:left w:val="none" w:sz="0" w:space="0" w:color="auto"/>
                <w:bottom w:val="none" w:sz="0" w:space="0" w:color="auto"/>
                <w:right w:val="none" w:sz="0" w:space="0" w:color="auto"/>
              </w:divBdr>
            </w:div>
          </w:divsChild>
        </w:div>
        <w:div w:id="1665284042">
          <w:marLeft w:val="0"/>
          <w:marRight w:val="0"/>
          <w:marTop w:val="0"/>
          <w:marBottom w:val="0"/>
          <w:divBdr>
            <w:top w:val="none" w:sz="0" w:space="0" w:color="auto"/>
            <w:left w:val="none" w:sz="0" w:space="0" w:color="auto"/>
            <w:bottom w:val="none" w:sz="0" w:space="0" w:color="auto"/>
            <w:right w:val="none" w:sz="0" w:space="0" w:color="auto"/>
          </w:divBdr>
          <w:divsChild>
            <w:div w:id="411127225">
              <w:marLeft w:val="0"/>
              <w:marRight w:val="0"/>
              <w:marTop w:val="0"/>
              <w:marBottom w:val="0"/>
              <w:divBdr>
                <w:top w:val="none" w:sz="0" w:space="0" w:color="auto"/>
                <w:left w:val="none" w:sz="0" w:space="0" w:color="auto"/>
                <w:bottom w:val="none" w:sz="0" w:space="0" w:color="auto"/>
                <w:right w:val="none" w:sz="0" w:space="0" w:color="auto"/>
              </w:divBdr>
            </w:div>
          </w:divsChild>
        </w:div>
        <w:div w:id="1768500044">
          <w:marLeft w:val="0"/>
          <w:marRight w:val="0"/>
          <w:marTop w:val="0"/>
          <w:marBottom w:val="0"/>
          <w:divBdr>
            <w:top w:val="none" w:sz="0" w:space="0" w:color="auto"/>
            <w:left w:val="none" w:sz="0" w:space="0" w:color="auto"/>
            <w:bottom w:val="none" w:sz="0" w:space="0" w:color="auto"/>
            <w:right w:val="none" w:sz="0" w:space="0" w:color="auto"/>
          </w:divBdr>
          <w:divsChild>
            <w:div w:id="1455901007">
              <w:marLeft w:val="0"/>
              <w:marRight w:val="0"/>
              <w:marTop w:val="0"/>
              <w:marBottom w:val="0"/>
              <w:divBdr>
                <w:top w:val="none" w:sz="0" w:space="0" w:color="auto"/>
                <w:left w:val="none" w:sz="0" w:space="0" w:color="auto"/>
                <w:bottom w:val="none" w:sz="0" w:space="0" w:color="auto"/>
                <w:right w:val="none" w:sz="0" w:space="0" w:color="auto"/>
              </w:divBdr>
            </w:div>
          </w:divsChild>
        </w:div>
        <w:div w:id="1769498451">
          <w:marLeft w:val="0"/>
          <w:marRight w:val="0"/>
          <w:marTop w:val="0"/>
          <w:marBottom w:val="0"/>
          <w:divBdr>
            <w:top w:val="none" w:sz="0" w:space="0" w:color="auto"/>
            <w:left w:val="none" w:sz="0" w:space="0" w:color="auto"/>
            <w:bottom w:val="none" w:sz="0" w:space="0" w:color="auto"/>
            <w:right w:val="none" w:sz="0" w:space="0" w:color="auto"/>
          </w:divBdr>
          <w:divsChild>
            <w:div w:id="476462120">
              <w:marLeft w:val="0"/>
              <w:marRight w:val="0"/>
              <w:marTop w:val="0"/>
              <w:marBottom w:val="0"/>
              <w:divBdr>
                <w:top w:val="none" w:sz="0" w:space="0" w:color="auto"/>
                <w:left w:val="none" w:sz="0" w:space="0" w:color="auto"/>
                <w:bottom w:val="none" w:sz="0" w:space="0" w:color="auto"/>
                <w:right w:val="none" w:sz="0" w:space="0" w:color="auto"/>
              </w:divBdr>
            </w:div>
          </w:divsChild>
        </w:div>
        <w:div w:id="1821337996">
          <w:marLeft w:val="0"/>
          <w:marRight w:val="0"/>
          <w:marTop w:val="0"/>
          <w:marBottom w:val="0"/>
          <w:divBdr>
            <w:top w:val="none" w:sz="0" w:space="0" w:color="auto"/>
            <w:left w:val="none" w:sz="0" w:space="0" w:color="auto"/>
            <w:bottom w:val="none" w:sz="0" w:space="0" w:color="auto"/>
            <w:right w:val="none" w:sz="0" w:space="0" w:color="auto"/>
          </w:divBdr>
          <w:divsChild>
            <w:div w:id="875509566">
              <w:marLeft w:val="0"/>
              <w:marRight w:val="0"/>
              <w:marTop w:val="0"/>
              <w:marBottom w:val="0"/>
              <w:divBdr>
                <w:top w:val="none" w:sz="0" w:space="0" w:color="auto"/>
                <w:left w:val="none" w:sz="0" w:space="0" w:color="auto"/>
                <w:bottom w:val="none" w:sz="0" w:space="0" w:color="auto"/>
                <w:right w:val="none" w:sz="0" w:space="0" w:color="auto"/>
              </w:divBdr>
            </w:div>
          </w:divsChild>
        </w:div>
        <w:div w:id="1870101242">
          <w:marLeft w:val="0"/>
          <w:marRight w:val="0"/>
          <w:marTop w:val="0"/>
          <w:marBottom w:val="0"/>
          <w:divBdr>
            <w:top w:val="none" w:sz="0" w:space="0" w:color="auto"/>
            <w:left w:val="none" w:sz="0" w:space="0" w:color="auto"/>
            <w:bottom w:val="none" w:sz="0" w:space="0" w:color="auto"/>
            <w:right w:val="none" w:sz="0" w:space="0" w:color="auto"/>
          </w:divBdr>
          <w:divsChild>
            <w:div w:id="901410259">
              <w:marLeft w:val="0"/>
              <w:marRight w:val="0"/>
              <w:marTop w:val="0"/>
              <w:marBottom w:val="0"/>
              <w:divBdr>
                <w:top w:val="none" w:sz="0" w:space="0" w:color="auto"/>
                <w:left w:val="none" w:sz="0" w:space="0" w:color="auto"/>
                <w:bottom w:val="none" w:sz="0" w:space="0" w:color="auto"/>
                <w:right w:val="none" w:sz="0" w:space="0" w:color="auto"/>
              </w:divBdr>
            </w:div>
          </w:divsChild>
        </w:div>
        <w:div w:id="2005085743">
          <w:marLeft w:val="0"/>
          <w:marRight w:val="0"/>
          <w:marTop w:val="0"/>
          <w:marBottom w:val="0"/>
          <w:divBdr>
            <w:top w:val="none" w:sz="0" w:space="0" w:color="auto"/>
            <w:left w:val="none" w:sz="0" w:space="0" w:color="auto"/>
            <w:bottom w:val="none" w:sz="0" w:space="0" w:color="auto"/>
            <w:right w:val="none" w:sz="0" w:space="0" w:color="auto"/>
          </w:divBdr>
          <w:divsChild>
            <w:div w:id="260142515">
              <w:marLeft w:val="0"/>
              <w:marRight w:val="0"/>
              <w:marTop w:val="0"/>
              <w:marBottom w:val="0"/>
              <w:divBdr>
                <w:top w:val="none" w:sz="0" w:space="0" w:color="auto"/>
                <w:left w:val="none" w:sz="0" w:space="0" w:color="auto"/>
                <w:bottom w:val="none" w:sz="0" w:space="0" w:color="auto"/>
                <w:right w:val="none" w:sz="0" w:space="0" w:color="auto"/>
              </w:divBdr>
            </w:div>
          </w:divsChild>
        </w:div>
        <w:div w:id="2015380609">
          <w:marLeft w:val="0"/>
          <w:marRight w:val="0"/>
          <w:marTop w:val="0"/>
          <w:marBottom w:val="0"/>
          <w:divBdr>
            <w:top w:val="none" w:sz="0" w:space="0" w:color="auto"/>
            <w:left w:val="none" w:sz="0" w:space="0" w:color="auto"/>
            <w:bottom w:val="none" w:sz="0" w:space="0" w:color="auto"/>
            <w:right w:val="none" w:sz="0" w:space="0" w:color="auto"/>
          </w:divBdr>
          <w:divsChild>
            <w:div w:id="1809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1525">
      <w:bodyDiv w:val="1"/>
      <w:marLeft w:val="0"/>
      <w:marRight w:val="0"/>
      <w:marTop w:val="0"/>
      <w:marBottom w:val="0"/>
      <w:divBdr>
        <w:top w:val="none" w:sz="0" w:space="0" w:color="auto"/>
        <w:left w:val="none" w:sz="0" w:space="0" w:color="auto"/>
        <w:bottom w:val="none" w:sz="0" w:space="0" w:color="auto"/>
        <w:right w:val="none" w:sz="0" w:space="0" w:color="auto"/>
      </w:divBdr>
    </w:div>
    <w:div w:id="683749956">
      <w:bodyDiv w:val="1"/>
      <w:marLeft w:val="0"/>
      <w:marRight w:val="0"/>
      <w:marTop w:val="0"/>
      <w:marBottom w:val="0"/>
      <w:divBdr>
        <w:top w:val="none" w:sz="0" w:space="0" w:color="auto"/>
        <w:left w:val="none" w:sz="0" w:space="0" w:color="auto"/>
        <w:bottom w:val="none" w:sz="0" w:space="0" w:color="auto"/>
        <w:right w:val="none" w:sz="0" w:space="0" w:color="auto"/>
      </w:divBdr>
    </w:div>
    <w:div w:id="735860022">
      <w:bodyDiv w:val="1"/>
      <w:marLeft w:val="0"/>
      <w:marRight w:val="0"/>
      <w:marTop w:val="0"/>
      <w:marBottom w:val="0"/>
      <w:divBdr>
        <w:top w:val="none" w:sz="0" w:space="0" w:color="auto"/>
        <w:left w:val="none" w:sz="0" w:space="0" w:color="auto"/>
        <w:bottom w:val="none" w:sz="0" w:space="0" w:color="auto"/>
        <w:right w:val="none" w:sz="0" w:space="0" w:color="auto"/>
      </w:divBdr>
    </w:div>
    <w:div w:id="821428334">
      <w:bodyDiv w:val="1"/>
      <w:marLeft w:val="0"/>
      <w:marRight w:val="0"/>
      <w:marTop w:val="0"/>
      <w:marBottom w:val="0"/>
      <w:divBdr>
        <w:top w:val="none" w:sz="0" w:space="0" w:color="auto"/>
        <w:left w:val="none" w:sz="0" w:space="0" w:color="auto"/>
        <w:bottom w:val="none" w:sz="0" w:space="0" w:color="auto"/>
        <w:right w:val="none" w:sz="0" w:space="0" w:color="auto"/>
      </w:divBdr>
    </w:div>
    <w:div w:id="958412200">
      <w:bodyDiv w:val="1"/>
      <w:marLeft w:val="0"/>
      <w:marRight w:val="0"/>
      <w:marTop w:val="0"/>
      <w:marBottom w:val="0"/>
      <w:divBdr>
        <w:top w:val="none" w:sz="0" w:space="0" w:color="auto"/>
        <w:left w:val="none" w:sz="0" w:space="0" w:color="auto"/>
        <w:bottom w:val="none" w:sz="0" w:space="0" w:color="auto"/>
        <w:right w:val="none" w:sz="0" w:space="0" w:color="auto"/>
      </w:divBdr>
    </w:div>
    <w:div w:id="1032992805">
      <w:bodyDiv w:val="1"/>
      <w:marLeft w:val="0"/>
      <w:marRight w:val="0"/>
      <w:marTop w:val="0"/>
      <w:marBottom w:val="0"/>
      <w:divBdr>
        <w:top w:val="none" w:sz="0" w:space="0" w:color="auto"/>
        <w:left w:val="none" w:sz="0" w:space="0" w:color="auto"/>
        <w:bottom w:val="none" w:sz="0" w:space="0" w:color="auto"/>
        <w:right w:val="none" w:sz="0" w:space="0" w:color="auto"/>
      </w:divBdr>
    </w:div>
    <w:div w:id="1177035801">
      <w:bodyDiv w:val="1"/>
      <w:marLeft w:val="0"/>
      <w:marRight w:val="0"/>
      <w:marTop w:val="0"/>
      <w:marBottom w:val="0"/>
      <w:divBdr>
        <w:top w:val="none" w:sz="0" w:space="0" w:color="auto"/>
        <w:left w:val="none" w:sz="0" w:space="0" w:color="auto"/>
        <w:bottom w:val="none" w:sz="0" w:space="0" w:color="auto"/>
        <w:right w:val="none" w:sz="0" w:space="0" w:color="auto"/>
      </w:divBdr>
    </w:div>
    <w:div w:id="1379083057">
      <w:bodyDiv w:val="1"/>
      <w:marLeft w:val="0"/>
      <w:marRight w:val="0"/>
      <w:marTop w:val="0"/>
      <w:marBottom w:val="0"/>
      <w:divBdr>
        <w:top w:val="none" w:sz="0" w:space="0" w:color="auto"/>
        <w:left w:val="none" w:sz="0" w:space="0" w:color="auto"/>
        <w:bottom w:val="none" w:sz="0" w:space="0" w:color="auto"/>
        <w:right w:val="none" w:sz="0" w:space="0" w:color="auto"/>
      </w:divBdr>
    </w:div>
    <w:div w:id="1474713166">
      <w:bodyDiv w:val="1"/>
      <w:marLeft w:val="0"/>
      <w:marRight w:val="0"/>
      <w:marTop w:val="0"/>
      <w:marBottom w:val="0"/>
      <w:divBdr>
        <w:top w:val="none" w:sz="0" w:space="0" w:color="auto"/>
        <w:left w:val="none" w:sz="0" w:space="0" w:color="auto"/>
        <w:bottom w:val="none" w:sz="0" w:space="0" w:color="auto"/>
        <w:right w:val="none" w:sz="0" w:space="0" w:color="auto"/>
      </w:divBdr>
    </w:div>
    <w:div w:id="148808979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06">
          <w:marLeft w:val="0"/>
          <w:marRight w:val="0"/>
          <w:marTop w:val="0"/>
          <w:marBottom w:val="0"/>
          <w:divBdr>
            <w:top w:val="none" w:sz="0" w:space="0" w:color="auto"/>
            <w:left w:val="none" w:sz="0" w:space="0" w:color="auto"/>
            <w:bottom w:val="none" w:sz="0" w:space="0" w:color="auto"/>
            <w:right w:val="none" w:sz="0" w:space="0" w:color="auto"/>
          </w:divBdr>
          <w:divsChild>
            <w:div w:id="39481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76807">
      <w:marLeft w:val="0"/>
      <w:marRight w:val="0"/>
      <w:marTop w:val="0"/>
      <w:marBottom w:val="0"/>
      <w:divBdr>
        <w:top w:val="none" w:sz="0" w:space="0" w:color="auto"/>
        <w:left w:val="none" w:sz="0" w:space="0" w:color="auto"/>
        <w:bottom w:val="none" w:sz="0" w:space="0" w:color="auto"/>
        <w:right w:val="none" w:sz="0" w:space="0" w:color="auto"/>
      </w:divBdr>
    </w:div>
    <w:div w:id="1551376808">
      <w:marLeft w:val="0"/>
      <w:marRight w:val="0"/>
      <w:marTop w:val="0"/>
      <w:marBottom w:val="0"/>
      <w:divBdr>
        <w:top w:val="none" w:sz="0" w:space="0" w:color="auto"/>
        <w:left w:val="none" w:sz="0" w:space="0" w:color="auto"/>
        <w:bottom w:val="none" w:sz="0" w:space="0" w:color="auto"/>
        <w:right w:val="none" w:sz="0" w:space="0" w:color="auto"/>
      </w:divBdr>
    </w:div>
    <w:div w:id="1551376809">
      <w:marLeft w:val="0"/>
      <w:marRight w:val="0"/>
      <w:marTop w:val="0"/>
      <w:marBottom w:val="0"/>
      <w:divBdr>
        <w:top w:val="none" w:sz="0" w:space="0" w:color="auto"/>
        <w:left w:val="none" w:sz="0" w:space="0" w:color="auto"/>
        <w:bottom w:val="none" w:sz="0" w:space="0" w:color="auto"/>
        <w:right w:val="none" w:sz="0" w:space="0" w:color="auto"/>
      </w:divBdr>
    </w:div>
    <w:div w:id="1551376810">
      <w:marLeft w:val="0"/>
      <w:marRight w:val="0"/>
      <w:marTop w:val="0"/>
      <w:marBottom w:val="0"/>
      <w:divBdr>
        <w:top w:val="none" w:sz="0" w:space="0" w:color="auto"/>
        <w:left w:val="none" w:sz="0" w:space="0" w:color="auto"/>
        <w:bottom w:val="none" w:sz="0" w:space="0" w:color="auto"/>
        <w:right w:val="none" w:sz="0" w:space="0" w:color="auto"/>
      </w:divBdr>
    </w:div>
    <w:div w:id="1551376811">
      <w:marLeft w:val="0"/>
      <w:marRight w:val="0"/>
      <w:marTop w:val="0"/>
      <w:marBottom w:val="0"/>
      <w:divBdr>
        <w:top w:val="none" w:sz="0" w:space="0" w:color="auto"/>
        <w:left w:val="none" w:sz="0" w:space="0" w:color="auto"/>
        <w:bottom w:val="none" w:sz="0" w:space="0" w:color="auto"/>
        <w:right w:val="none" w:sz="0" w:space="0" w:color="auto"/>
      </w:divBdr>
    </w:div>
    <w:div w:id="1551376812">
      <w:marLeft w:val="0"/>
      <w:marRight w:val="0"/>
      <w:marTop w:val="0"/>
      <w:marBottom w:val="0"/>
      <w:divBdr>
        <w:top w:val="none" w:sz="0" w:space="0" w:color="auto"/>
        <w:left w:val="none" w:sz="0" w:space="0" w:color="auto"/>
        <w:bottom w:val="none" w:sz="0" w:space="0" w:color="auto"/>
        <w:right w:val="none" w:sz="0" w:space="0" w:color="auto"/>
      </w:divBdr>
    </w:div>
    <w:div w:id="1551376813">
      <w:marLeft w:val="0"/>
      <w:marRight w:val="0"/>
      <w:marTop w:val="0"/>
      <w:marBottom w:val="0"/>
      <w:divBdr>
        <w:top w:val="none" w:sz="0" w:space="0" w:color="auto"/>
        <w:left w:val="none" w:sz="0" w:space="0" w:color="auto"/>
        <w:bottom w:val="none" w:sz="0" w:space="0" w:color="auto"/>
        <w:right w:val="none" w:sz="0" w:space="0" w:color="auto"/>
      </w:divBdr>
    </w:div>
    <w:div w:id="1551376814">
      <w:marLeft w:val="0"/>
      <w:marRight w:val="0"/>
      <w:marTop w:val="0"/>
      <w:marBottom w:val="0"/>
      <w:divBdr>
        <w:top w:val="none" w:sz="0" w:space="0" w:color="auto"/>
        <w:left w:val="none" w:sz="0" w:space="0" w:color="auto"/>
        <w:bottom w:val="none" w:sz="0" w:space="0" w:color="auto"/>
        <w:right w:val="none" w:sz="0" w:space="0" w:color="auto"/>
      </w:divBdr>
    </w:div>
    <w:div w:id="1551376815">
      <w:marLeft w:val="0"/>
      <w:marRight w:val="0"/>
      <w:marTop w:val="0"/>
      <w:marBottom w:val="0"/>
      <w:divBdr>
        <w:top w:val="none" w:sz="0" w:space="0" w:color="auto"/>
        <w:left w:val="none" w:sz="0" w:space="0" w:color="auto"/>
        <w:bottom w:val="none" w:sz="0" w:space="0" w:color="auto"/>
        <w:right w:val="none" w:sz="0" w:space="0" w:color="auto"/>
      </w:divBdr>
    </w:div>
    <w:div w:id="1551376816">
      <w:marLeft w:val="0"/>
      <w:marRight w:val="0"/>
      <w:marTop w:val="0"/>
      <w:marBottom w:val="0"/>
      <w:divBdr>
        <w:top w:val="none" w:sz="0" w:space="0" w:color="auto"/>
        <w:left w:val="none" w:sz="0" w:space="0" w:color="auto"/>
        <w:bottom w:val="none" w:sz="0" w:space="0" w:color="auto"/>
        <w:right w:val="none" w:sz="0" w:space="0" w:color="auto"/>
      </w:divBdr>
    </w:div>
    <w:div w:id="1551376817">
      <w:marLeft w:val="0"/>
      <w:marRight w:val="0"/>
      <w:marTop w:val="0"/>
      <w:marBottom w:val="0"/>
      <w:divBdr>
        <w:top w:val="none" w:sz="0" w:space="0" w:color="auto"/>
        <w:left w:val="none" w:sz="0" w:space="0" w:color="auto"/>
        <w:bottom w:val="none" w:sz="0" w:space="0" w:color="auto"/>
        <w:right w:val="none" w:sz="0" w:space="0" w:color="auto"/>
      </w:divBdr>
    </w:div>
    <w:div w:id="1551376818">
      <w:marLeft w:val="0"/>
      <w:marRight w:val="0"/>
      <w:marTop w:val="0"/>
      <w:marBottom w:val="0"/>
      <w:divBdr>
        <w:top w:val="none" w:sz="0" w:space="0" w:color="auto"/>
        <w:left w:val="none" w:sz="0" w:space="0" w:color="auto"/>
        <w:bottom w:val="none" w:sz="0" w:space="0" w:color="auto"/>
        <w:right w:val="none" w:sz="0" w:space="0" w:color="auto"/>
      </w:divBdr>
    </w:div>
    <w:div w:id="1551376819">
      <w:marLeft w:val="0"/>
      <w:marRight w:val="0"/>
      <w:marTop w:val="0"/>
      <w:marBottom w:val="0"/>
      <w:divBdr>
        <w:top w:val="none" w:sz="0" w:space="0" w:color="auto"/>
        <w:left w:val="none" w:sz="0" w:space="0" w:color="auto"/>
        <w:bottom w:val="none" w:sz="0" w:space="0" w:color="auto"/>
        <w:right w:val="none" w:sz="0" w:space="0" w:color="auto"/>
      </w:divBdr>
    </w:div>
    <w:div w:id="1551376820">
      <w:marLeft w:val="0"/>
      <w:marRight w:val="0"/>
      <w:marTop w:val="0"/>
      <w:marBottom w:val="0"/>
      <w:divBdr>
        <w:top w:val="none" w:sz="0" w:space="0" w:color="auto"/>
        <w:left w:val="none" w:sz="0" w:space="0" w:color="auto"/>
        <w:bottom w:val="none" w:sz="0" w:space="0" w:color="auto"/>
        <w:right w:val="none" w:sz="0" w:space="0" w:color="auto"/>
      </w:divBdr>
    </w:div>
    <w:div w:id="1551376821">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562865662">
      <w:bodyDiv w:val="1"/>
      <w:marLeft w:val="0"/>
      <w:marRight w:val="0"/>
      <w:marTop w:val="0"/>
      <w:marBottom w:val="0"/>
      <w:divBdr>
        <w:top w:val="none" w:sz="0" w:space="0" w:color="auto"/>
        <w:left w:val="none" w:sz="0" w:space="0" w:color="auto"/>
        <w:bottom w:val="none" w:sz="0" w:space="0" w:color="auto"/>
        <w:right w:val="none" w:sz="0" w:space="0" w:color="auto"/>
      </w:divBdr>
      <w:divsChild>
        <w:div w:id="415982427">
          <w:marLeft w:val="0"/>
          <w:marRight w:val="0"/>
          <w:marTop w:val="0"/>
          <w:marBottom w:val="0"/>
          <w:divBdr>
            <w:top w:val="none" w:sz="0" w:space="0" w:color="auto"/>
            <w:left w:val="none" w:sz="0" w:space="0" w:color="auto"/>
            <w:bottom w:val="none" w:sz="0" w:space="0" w:color="auto"/>
            <w:right w:val="none" w:sz="0" w:space="0" w:color="auto"/>
          </w:divBdr>
          <w:divsChild>
            <w:div w:id="757167830">
              <w:marLeft w:val="0"/>
              <w:marRight w:val="0"/>
              <w:marTop w:val="0"/>
              <w:marBottom w:val="0"/>
              <w:divBdr>
                <w:top w:val="none" w:sz="0" w:space="0" w:color="auto"/>
                <w:left w:val="none" w:sz="0" w:space="0" w:color="auto"/>
                <w:bottom w:val="none" w:sz="0" w:space="0" w:color="auto"/>
                <w:right w:val="none" w:sz="0" w:space="0" w:color="auto"/>
              </w:divBdr>
            </w:div>
          </w:divsChild>
        </w:div>
        <w:div w:id="680471402">
          <w:marLeft w:val="0"/>
          <w:marRight w:val="0"/>
          <w:marTop w:val="0"/>
          <w:marBottom w:val="0"/>
          <w:divBdr>
            <w:top w:val="none" w:sz="0" w:space="0" w:color="auto"/>
            <w:left w:val="none" w:sz="0" w:space="0" w:color="auto"/>
            <w:bottom w:val="none" w:sz="0" w:space="0" w:color="auto"/>
            <w:right w:val="none" w:sz="0" w:space="0" w:color="auto"/>
          </w:divBdr>
          <w:divsChild>
            <w:div w:id="2001420157">
              <w:marLeft w:val="0"/>
              <w:marRight w:val="0"/>
              <w:marTop w:val="0"/>
              <w:marBottom w:val="0"/>
              <w:divBdr>
                <w:top w:val="none" w:sz="0" w:space="0" w:color="auto"/>
                <w:left w:val="none" w:sz="0" w:space="0" w:color="auto"/>
                <w:bottom w:val="none" w:sz="0" w:space="0" w:color="auto"/>
                <w:right w:val="none" w:sz="0" w:space="0" w:color="auto"/>
              </w:divBdr>
            </w:div>
          </w:divsChild>
        </w:div>
        <w:div w:id="717625620">
          <w:marLeft w:val="0"/>
          <w:marRight w:val="0"/>
          <w:marTop w:val="0"/>
          <w:marBottom w:val="0"/>
          <w:divBdr>
            <w:top w:val="none" w:sz="0" w:space="0" w:color="auto"/>
            <w:left w:val="none" w:sz="0" w:space="0" w:color="auto"/>
            <w:bottom w:val="none" w:sz="0" w:space="0" w:color="auto"/>
            <w:right w:val="none" w:sz="0" w:space="0" w:color="auto"/>
          </w:divBdr>
          <w:divsChild>
            <w:div w:id="1173832920">
              <w:marLeft w:val="0"/>
              <w:marRight w:val="0"/>
              <w:marTop w:val="0"/>
              <w:marBottom w:val="0"/>
              <w:divBdr>
                <w:top w:val="none" w:sz="0" w:space="0" w:color="auto"/>
                <w:left w:val="none" w:sz="0" w:space="0" w:color="auto"/>
                <w:bottom w:val="none" w:sz="0" w:space="0" w:color="auto"/>
                <w:right w:val="none" w:sz="0" w:space="0" w:color="auto"/>
              </w:divBdr>
            </w:div>
          </w:divsChild>
        </w:div>
        <w:div w:id="721828895">
          <w:marLeft w:val="0"/>
          <w:marRight w:val="0"/>
          <w:marTop w:val="0"/>
          <w:marBottom w:val="0"/>
          <w:divBdr>
            <w:top w:val="none" w:sz="0" w:space="0" w:color="auto"/>
            <w:left w:val="none" w:sz="0" w:space="0" w:color="auto"/>
            <w:bottom w:val="none" w:sz="0" w:space="0" w:color="auto"/>
            <w:right w:val="none" w:sz="0" w:space="0" w:color="auto"/>
          </w:divBdr>
          <w:divsChild>
            <w:div w:id="1360859091">
              <w:marLeft w:val="0"/>
              <w:marRight w:val="0"/>
              <w:marTop w:val="0"/>
              <w:marBottom w:val="0"/>
              <w:divBdr>
                <w:top w:val="none" w:sz="0" w:space="0" w:color="auto"/>
                <w:left w:val="none" w:sz="0" w:space="0" w:color="auto"/>
                <w:bottom w:val="none" w:sz="0" w:space="0" w:color="auto"/>
                <w:right w:val="none" w:sz="0" w:space="0" w:color="auto"/>
              </w:divBdr>
            </w:div>
          </w:divsChild>
        </w:div>
        <w:div w:id="812676820">
          <w:marLeft w:val="0"/>
          <w:marRight w:val="0"/>
          <w:marTop w:val="0"/>
          <w:marBottom w:val="0"/>
          <w:divBdr>
            <w:top w:val="none" w:sz="0" w:space="0" w:color="auto"/>
            <w:left w:val="none" w:sz="0" w:space="0" w:color="auto"/>
            <w:bottom w:val="none" w:sz="0" w:space="0" w:color="auto"/>
            <w:right w:val="none" w:sz="0" w:space="0" w:color="auto"/>
          </w:divBdr>
          <w:divsChild>
            <w:div w:id="1389066703">
              <w:marLeft w:val="0"/>
              <w:marRight w:val="0"/>
              <w:marTop w:val="0"/>
              <w:marBottom w:val="0"/>
              <w:divBdr>
                <w:top w:val="none" w:sz="0" w:space="0" w:color="auto"/>
                <w:left w:val="none" w:sz="0" w:space="0" w:color="auto"/>
                <w:bottom w:val="none" w:sz="0" w:space="0" w:color="auto"/>
                <w:right w:val="none" w:sz="0" w:space="0" w:color="auto"/>
              </w:divBdr>
            </w:div>
          </w:divsChild>
        </w:div>
        <w:div w:id="958730450">
          <w:marLeft w:val="0"/>
          <w:marRight w:val="0"/>
          <w:marTop w:val="0"/>
          <w:marBottom w:val="0"/>
          <w:divBdr>
            <w:top w:val="none" w:sz="0" w:space="0" w:color="auto"/>
            <w:left w:val="none" w:sz="0" w:space="0" w:color="auto"/>
            <w:bottom w:val="none" w:sz="0" w:space="0" w:color="auto"/>
            <w:right w:val="none" w:sz="0" w:space="0" w:color="auto"/>
          </w:divBdr>
          <w:divsChild>
            <w:div w:id="1132865603">
              <w:marLeft w:val="0"/>
              <w:marRight w:val="0"/>
              <w:marTop w:val="0"/>
              <w:marBottom w:val="0"/>
              <w:divBdr>
                <w:top w:val="none" w:sz="0" w:space="0" w:color="auto"/>
                <w:left w:val="none" w:sz="0" w:space="0" w:color="auto"/>
                <w:bottom w:val="none" w:sz="0" w:space="0" w:color="auto"/>
                <w:right w:val="none" w:sz="0" w:space="0" w:color="auto"/>
              </w:divBdr>
            </w:div>
          </w:divsChild>
        </w:div>
        <w:div w:id="965237701">
          <w:marLeft w:val="0"/>
          <w:marRight w:val="0"/>
          <w:marTop w:val="0"/>
          <w:marBottom w:val="0"/>
          <w:divBdr>
            <w:top w:val="none" w:sz="0" w:space="0" w:color="auto"/>
            <w:left w:val="none" w:sz="0" w:space="0" w:color="auto"/>
            <w:bottom w:val="none" w:sz="0" w:space="0" w:color="auto"/>
            <w:right w:val="none" w:sz="0" w:space="0" w:color="auto"/>
          </w:divBdr>
          <w:divsChild>
            <w:div w:id="83494967">
              <w:marLeft w:val="0"/>
              <w:marRight w:val="0"/>
              <w:marTop w:val="0"/>
              <w:marBottom w:val="0"/>
              <w:divBdr>
                <w:top w:val="none" w:sz="0" w:space="0" w:color="auto"/>
                <w:left w:val="none" w:sz="0" w:space="0" w:color="auto"/>
                <w:bottom w:val="none" w:sz="0" w:space="0" w:color="auto"/>
                <w:right w:val="none" w:sz="0" w:space="0" w:color="auto"/>
              </w:divBdr>
            </w:div>
          </w:divsChild>
        </w:div>
        <w:div w:id="1030255367">
          <w:marLeft w:val="0"/>
          <w:marRight w:val="0"/>
          <w:marTop w:val="0"/>
          <w:marBottom w:val="0"/>
          <w:divBdr>
            <w:top w:val="none" w:sz="0" w:space="0" w:color="auto"/>
            <w:left w:val="none" w:sz="0" w:space="0" w:color="auto"/>
            <w:bottom w:val="none" w:sz="0" w:space="0" w:color="auto"/>
            <w:right w:val="none" w:sz="0" w:space="0" w:color="auto"/>
          </w:divBdr>
          <w:divsChild>
            <w:div w:id="2135831814">
              <w:marLeft w:val="0"/>
              <w:marRight w:val="0"/>
              <w:marTop w:val="0"/>
              <w:marBottom w:val="0"/>
              <w:divBdr>
                <w:top w:val="none" w:sz="0" w:space="0" w:color="auto"/>
                <w:left w:val="none" w:sz="0" w:space="0" w:color="auto"/>
                <w:bottom w:val="none" w:sz="0" w:space="0" w:color="auto"/>
                <w:right w:val="none" w:sz="0" w:space="0" w:color="auto"/>
              </w:divBdr>
            </w:div>
          </w:divsChild>
        </w:div>
        <w:div w:id="1082603312">
          <w:marLeft w:val="0"/>
          <w:marRight w:val="0"/>
          <w:marTop w:val="0"/>
          <w:marBottom w:val="0"/>
          <w:divBdr>
            <w:top w:val="none" w:sz="0" w:space="0" w:color="auto"/>
            <w:left w:val="none" w:sz="0" w:space="0" w:color="auto"/>
            <w:bottom w:val="none" w:sz="0" w:space="0" w:color="auto"/>
            <w:right w:val="none" w:sz="0" w:space="0" w:color="auto"/>
          </w:divBdr>
          <w:divsChild>
            <w:div w:id="939689">
              <w:marLeft w:val="0"/>
              <w:marRight w:val="0"/>
              <w:marTop w:val="0"/>
              <w:marBottom w:val="0"/>
              <w:divBdr>
                <w:top w:val="none" w:sz="0" w:space="0" w:color="auto"/>
                <w:left w:val="none" w:sz="0" w:space="0" w:color="auto"/>
                <w:bottom w:val="none" w:sz="0" w:space="0" w:color="auto"/>
                <w:right w:val="none" w:sz="0" w:space="0" w:color="auto"/>
              </w:divBdr>
            </w:div>
          </w:divsChild>
        </w:div>
        <w:div w:id="1084256622">
          <w:marLeft w:val="0"/>
          <w:marRight w:val="0"/>
          <w:marTop w:val="0"/>
          <w:marBottom w:val="0"/>
          <w:divBdr>
            <w:top w:val="none" w:sz="0" w:space="0" w:color="auto"/>
            <w:left w:val="none" w:sz="0" w:space="0" w:color="auto"/>
            <w:bottom w:val="none" w:sz="0" w:space="0" w:color="auto"/>
            <w:right w:val="none" w:sz="0" w:space="0" w:color="auto"/>
          </w:divBdr>
          <w:divsChild>
            <w:div w:id="882862032">
              <w:marLeft w:val="0"/>
              <w:marRight w:val="0"/>
              <w:marTop w:val="0"/>
              <w:marBottom w:val="0"/>
              <w:divBdr>
                <w:top w:val="none" w:sz="0" w:space="0" w:color="auto"/>
                <w:left w:val="none" w:sz="0" w:space="0" w:color="auto"/>
                <w:bottom w:val="none" w:sz="0" w:space="0" w:color="auto"/>
                <w:right w:val="none" w:sz="0" w:space="0" w:color="auto"/>
              </w:divBdr>
            </w:div>
          </w:divsChild>
        </w:div>
        <w:div w:id="1200438690">
          <w:marLeft w:val="0"/>
          <w:marRight w:val="0"/>
          <w:marTop w:val="0"/>
          <w:marBottom w:val="0"/>
          <w:divBdr>
            <w:top w:val="none" w:sz="0" w:space="0" w:color="auto"/>
            <w:left w:val="none" w:sz="0" w:space="0" w:color="auto"/>
            <w:bottom w:val="none" w:sz="0" w:space="0" w:color="auto"/>
            <w:right w:val="none" w:sz="0" w:space="0" w:color="auto"/>
          </w:divBdr>
          <w:divsChild>
            <w:div w:id="1351293205">
              <w:marLeft w:val="0"/>
              <w:marRight w:val="0"/>
              <w:marTop w:val="0"/>
              <w:marBottom w:val="0"/>
              <w:divBdr>
                <w:top w:val="none" w:sz="0" w:space="0" w:color="auto"/>
                <w:left w:val="none" w:sz="0" w:space="0" w:color="auto"/>
                <w:bottom w:val="none" w:sz="0" w:space="0" w:color="auto"/>
                <w:right w:val="none" w:sz="0" w:space="0" w:color="auto"/>
              </w:divBdr>
            </w:div>
          </w:divsChild>
        </w:div>
        <w:div w:id="1294365180">
          <w:marLeft w:val="0"/>
          <w:marRight w:val="0"/>
          <w:marTop w:val="0"/>
          <w:marBottom w:val="0"/>
          <w:divBdr>
            <w:top w:val="none" w:sz="0" w:space="0" w:color="auto"/>
            <w:left w:val="none" w:sz="0" w:space="0" w:color="auto"/>
            <w:bottom w:val="none" w:sz="0" w:space="0" w:color="auto"/>
            <w:right w:val="none" w:sz="0" w:space="0" w:color="auto"/>
          </w:divBdr>
          <w:divsChild>
            <w:div w:id="1814180439">
              <w:marLeft w:val="0"/>
              <w:marRight w:val="0"/>
              <w:marTop w:val="0"/>
              <w:marBottom w:val="0"/>
              <w:divBdr>
                <w:top w:val="none" w:sz="0" w:space="0" w:color="auto"/>
                <w:left w:val="none" w:sz="0" w:space="0" w:color="auto"/>
                <w:bottom w:val="none" w:sz="0" w:space="0" w:color="auto"/>
                <w:right w:val="none" w:sz="0" w:space="0" w:color="auto"/>
              </w:divBdr>
            </w:div>
          </w:divsChild>
        </w:div>
        <w:div w:id="1513371375">
          <w:marLeft w:val="0"/>
          <w:marRight w:val="0"/>
          <w:marTop w:val="0"/>
          <w:marBottom w:val="0"/>
          <w:divBdr>
            <w:top w:val="none" w:sz="0" w:space="0" w:color="auto"/>
            <w:left w:val="none" w:sz="0" w:space="0" w:color="auto"/>
            <w:bottom w:val="none" w:sz="0" w:space="0" w:color="auto"/>
            <w:right w:val="none" w:sz="0" w:space="0" w:color="auto"/>
          </w:divBdr>
          <w:divsChild>
            <w:div w:id="1065372006">
              <w:marLeft w:val="0"/>
              <w:marRight w:val="0"/>
              <w:marTop w:val="0"/>
              <w:marBottom w:val="0"/>
              <w:divBdr>
                <w:top w:val="none" w:sz="0" w:space="0" w:color="auto"/>
                <w:left w:val="none" w:sz="0" w:space="0" w:color="auto"/>
                <w:bottom w:val="none" w:sz="0" w:space="0" w:color="auto"/>
                <w:right w:val="none" w:sz="0" w:space="0" w:color="auto"/>
              </w:divBdr>
            </w:div>
          </w:divsChild>
        </w:div>
        <w:div w:id="1718428972">
          <w:marLeft w:val="0"/>
          <w:marRight w:val="0"/>
          <w:marTop w:val="0"/>
          <w:marBottom w:val="0"/>
          <w:divBdr>
            <w:top w:val="none" w:sz="0" w:space="0" w:color="auto"/>
            <w:left w:val="none" w:sz="0" w:space="0" w:color="auto"/>
            <w:bottom w:val="none" w:sz="0" w:space="0" w:color="auto"/>
            <w:right w:val="none" w:sz="0" w:space="0" w:color="auto"/>
          </w:divBdr>
          <w:divsChild>
            <w:div w:id="795760061">
              <w:marLeft w:val="0"/>
              <w:marRight w:val="0"/>
              <w:marTop w:val="0"/>
              <w:marBottom w:val="0"/>
              <w:divBdr>
                <w:top w:val="none" w:sz="0" w:space="0" w:color="auto"/>
                <w:left w:val="none" w:sz="0" w:space="0" w:color="auto"/>
                <w:bottom w:val="none" w:sz="0" w:space="0" w:color="auto"/>
                <w:right w:val="none" w:sz="0" w:space="0" w:color="auto"/>
              </w:divBdr>
            </w:div>
          </w:divsChild>
        </w:div>
        <w:div w:id="1728453833">
          <w:marLeft w:val="0"/>
          <w:marRight w:val="0"/>
          <w:marTop w:val="0"/>
          <w:marBottom w:val="0"/>
          <w:divBdr>
            <w:top w:val="none" w:sz="0" w:space="0" w:color="auto"/>
            <w:left w:val="none" w:sz="0" w:space="0" w:color="auto"/>
            <w:bottom w:val="none" w:sz="0" w:space="0" w:color="auto"/>
            <w:right w:val="none" w:sz="0" w:space="0" w:color="auto"/>
          </w:divBdr>
          <w:divsChild>
            <w:div w:id="212229716">
              <w:marLeft w:val="0"/>
              <w:marRight w:val="0"/>
              <w:marTop w:val="0"/>
              <w:marBottom w:val="0"/>
              <w:divBdr>
                <w:top w:val="none" w:sz="0" w:space="0" w:color="auto"/>
                <w:left w:val="none" w:sz="0" w:space="0" w:color="auto"/>
                <w:bottom w:val="none" w:sz="0" w:space="0" w:color="auto"/>
                <w:right w:val="none" w:sz="0" w:space="0" w:color="auto"/>
              </w:divBdr>
            </w:div>
          </w:divsChild>
        </w:div>
        <w:div w:id="1761023097">
          <w:marLeft w:val="0"/>
          <w:marRight w:val="0"/>
          <w:marTop w:val="0"/>
          <w:marBottom w:val="0"/>
          <w:divBdr>
            <w:top w:val="none" w:sz="0" w:space="0" w:color="auto"/>
            <w:left w:val="none" w:sz="0" w:space="0" w:color="auto"/>
            <w:bottom w:val="none" w:sz="0" w:space="0" w:color="auto"/>
            <w:right w:val="none" w:sz="0" w:space="0" w:color="auto"/>
          </w:divBdr>
          <w:divsChild>
            <w:div w:id="354424503">
              <w:marLeft w:val="0"/>
              <w:marRight w:val="0"/>
              <w:marTop w:val="0"/>
              <w:marBottom w:val="0"/>
              <w:divBdr>
                <w:top w:val="none" w:sz="0" w:space="0" w:color="auto"/>
                <w:left w:val="none" w:sz="0" w:space="0" w:color="auto"/>
                <w:bottom w:val="none" w:sz="0" w:space="0" w:color="auto"/>
                <w:right w:val="none" w:sz="0" w:space="0" w:color="auto"/>
              </w:divBdr>
            </w:div>
          </w:divsChild>
        </w:div>
        <w:div w:id="1926062425">
          <w:marLeft w:val="0"/>
          <w:marRight w:val="0"/>
          <w:marTop w:val="0"/>
          <w:marBottom w:val="0"/>
          <w:divBdr>
            <w:top w:val="none" w:sz="0" w:space="0" w:color="auto"/>
            <w:left w:val="none" w:sz="0" w:space="0" w:color="auto"/>
            <w:bottom w:val="none" w:sz="0" w:space="0" w:color="auto"/>
            <w:right w:val="none" w:sz="0" w:space="0" w:color="auto"/>
          </w:divBdr>
          <w:divsChild>
            <w:div w:id="1416321337">
              <w:marLeft w:val="0"/>
              <w:marRight w:val="0"/>
              <w:marTop w:val="0"/>
              <w:marBottom w:val="0"/>
              <w:divBdr>
                <w:top w:val="none" w:sz="0" w:space="0" w:color="auto"/>
                <w:left w:val="none" w:sz="0" w:space="0" w:color="auto"/>
                <w:bottom w:val="none" w:sz="0" w:space="0" w:color="auto"/>
                <w:right w:val="none" w:sz="0" w:space="0" w:color="auto"/>
              </w:divBdr>
            </w:div>
          </w:divsChild>
        </w:div>
        <w:div w:id="1935673517">
          <w:marLeft w:val="0"/>
          <w:marRight w:val="0"/>
          <w:marTop w:val="0"/>
          <w:marBottom w:val="0"/>
          <w:divBdr>
            <w:top w:val="none" w:sz="0" w:space="0" w:color="auto"/>
            <w:left w:val="none" w:sz="0" w:space="0" w:color="auto"/>
            <w:bottom w:val="none" w:sz="0" w:space="0" w:color="auto"/>
            <w:right w:val="none" w:sz="0" w:space="0" w:color="auto"/>
          </w:divBdr>
          <w:divsChild>
            <w:div w:id="16887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288">
      <w:bodyDiv w:val="1"/>
      <w:marLeft w:val="0"/>
      <w:marRight w:val="0"/>
      <w:marTop w:val="0"/>
      <w:marBottom w:val="0"/>
      <w:divBdr>
        <w:top w:val="none" w:sz="0" w:space="0" w:color="auto"/>
        <w:left w:val="none" w:sz="0" w:space="0" w:color="auto"/>
        <w:bottom w:val="none" w:sz="0" w:space="0" w:color="auto"/>
        <w:right w:val="none" w:sz="0" w:space="0" w:color="auto"/>
      </w:divBdr>
    </w:div>
    <w:div w:id="1651251404">
      <w:bodyDiv w:val="1"/>
      <w:marLeft w:val="0"/>
      <w:marRight w:val="0"/>
      <w:marTop w:val="0"/>
      <w:marBottom w:val="0"/>
      <w:divBdr>
        <w:top w:val="none" w:sz="0" w:space="0" w:color="auto"/>
        <w:left w:val="none" w:sz="0" w:space="0" w:color="auto"/>
        <w:bottom w:val="none" w:sz="0" w:space="0" w:color="auto"/>
        <w:right w:val="none" w:sz="0" w:space="0" w:color="auto"/>
      </w:divBdr>
    </w:div>
    <w:div w:id="1738090043">
      <w:bodyDiv w:val="1"/>
      <w:marLeft w:val="0"/>
      <w:marRight w:val="0"/>
      <w:marTop w:val="0"/>
      <w:marBottom w:val="0"/>
      <w:divBdr>
        <w:top w:val="none" w:sz="0" w:space="0" w:color="auto"/>
        <w:left w:val="none" w:sz="0" w:space="0" w:color="auto"/>
        <w:bottom w:val="none" w:sz="0" w:space="0" w:color="auto"/>
        <w:right w:val="none" w:sz="0" w:space="0" w:color="auto"/>
      </w:divBdr>
    </w:div>
    <w:div w:id="1750493119">
      <w:bodyDiv w:val="1"/>
      <w:marLeft w:val="0"/>
      <w:marRight w:val="0"/>
      <w:marTop w:val="0"/>
      <w:marBottom w:val="0"/>
      <w:divBdr>
        <w:top w:val="none" w:sz="0" w:space="0" w:color="auto"/>
        <w:left w:val="none" w:sz="0" w:space="0" w:color="auto"/>
        <w:bottom w:val="none" w:sz="0" w:space="0" w:color="auto"/>
        <w:right w:val="none" w:sz="0" w:space="0" w:color="auto"/>
      </w:divBdr>
      <w:divsChild>
        <w:div w:id="232278471">
          <w:marLeft w:val="0"/>
          <w:marRight w:val="0"/>
          <w:marTop w:val="0"/>
          <w:marBottom w:val="0"/>
          <w:divBdr>
            <w:top w:val="none" w:sz="0" w:space="0" w:color="auto"/>
            <w:left w:val="none" w:sz="0" w:space="0" w:color="auto"/>
            <w:bottom w:val="none" w:sz="0" w:space="0" w:color="auto"/>
            <w:right w:val="none" w:sz="0" w:space="0" w:color="auto"/>
          </w:divBdr>
          <w:divsChild>
            <w:div w:id="1854682803">
              <w:marLeft w:val="0"/>
              <w:marRight w:val="0"/>
              <w:marTop w:val="0"/>
              <w:marBottom w:val="0"/>
              <w:divBdr>
                <w:top w:val="none" w:sz="0" w:space="0" w:color="auto"/>
                <w:left w:val="none" w:sz="0" w:space="0" w:color="auto"/>
                <w:bottom w:val="none" w:sz="0" w:space="0" w:color="auto"/>
                <w:right w:val="none" w:sz="0" w:space="0" w:color="auto"/>
              </w:divBdr>
            </w:div>
          </w:divsChild>
        </w:div>
        <w:div w:id="267011515">
          <w:marLeft w:val="0"/>
          <w:marRight w:val="0"/>
          <w:marTop w:val="0"/>
          <w:marBottom w:val="0"/>
          <w:divBdr>
            <w:top w:val="none" w:sz="0" w:space="0" w:color="auto"/>
            <w:left w:val="none" w:sz="0" w:space="0" w:color="auto"/>
            <w:bottom w:val="none" w:sz="0" w:space="0" w:color="auto"/>
            <w:right w:val="none" w:sz="0" w:space="0" w:color="auto"/>
          </w:divBdr>
          <w:divsChild>
            <w:div w:id="759064730">
              <w:marLeft w:val="0"/>
              <w:marRight w:val="0"/>
              <w:marTop w:val="0"/>
              <w:marBottom w:val="0"/>
              <w:divBdr>
                <w:top w:val="none" w:sz="0" w:space="0" w:color="auto"/>
                <w:left w:val="none" w:sz="0" w:space="0" w:color="auto"/>
                <w:bottom w:val="none" w:sz="0" w:space="0" w:color="auto"/>
                <w:right w:val="none" w:sz="0" w:space="0" w:color="auto"/>
              </w:divBdr>
            </w:div>
          </w:divsChild>
        </w:div>
        <w:div w:id="268860375">
          <w:marLeft w:val="0"/>
          <w:marRight w:val="0"/>
          <w:marTop w:val="0"/>
          <w:marBottom w:val="0"/>
          <w:divBdr>
            <w:top w:val="none" w:sz="0" w:space="0" w:color="auto"/>
            <w:left w:val="none" w:sz="0" w:space="0" w:color="auto"/>
            <w:bottom w:val="none" w:sz="0" w:space="0" w:color="auto"/>
            <w:right w:val="none" w:sz="0" w:space="0" w:color="auto"/>
          </w:divBdr>
          <w:divsChild>
            <w:div w:id="34552226">
              <w:marLeft w:val="0"/>
              <w:marRight w:val="0"/>
              <w:marTop w:val="0"/>
              <w:marBottom w:val="0"/>
              <w:divBdr>
                <w:top w:val="none" w:sz="0" w:space="0" w:color="auto"/>
                <w:left w:val="none" w:sz="0" w:space="0" w:color="auto"/>
                <w:bottom w:val="none" w:sz="0" w:space="0" w:color="auto"/>
                <w:right w:val="none" w:sz="0" w:space="0" w:color="auto"/>
              </w:divBdr>
            </w:div>
          </w:divsChild>
        </w:div>
        <w:div w:id="380597266">
          <w:marLeft w:val="0"/>
          <w:marRight w:val="0"/>
          <w:marTop w:val="0"/>
          <w:marBottom w:val="0"/>
          <w:divBdr>
            <w:top w:val="none" w:sz="0" w:space="0" w:color="auto"/>
            <w:left w:val="none" w:sz="0" w:space="0" w:color="auto"/>
            <w:bottom w:val="none" w:sz="0" w:space="0" w:color="auto"/>
            <w:right w:val="none" w:sz="0" w:space="0" w:color="auto"/>
          </w:divBdr>
          <w:divsChild>
            <w:div w:id="1247953825">
              <w:marLeft w:val="0"/>
              <w:marRight w:val="0"/>
              <w:marTop w:val="0"/>
              <w:marBottom w:val="0"/>
              <w:divBdr>
                <w:top w:val="none" w:sz="0" w:space="0" w:color="auto"/>
                <w:left w:val="none" w:sz="0" w:space="0" w:color="auto"/>
                <w:bottom w:val="none" w:sz="0" w:space="0" w:color="auto"/>
                <w:right w:val="none" w:sz="0" w:space="0" w:color="auto"/>
              </w:divBdr>
            </w:div>
          </w:divsChild>
        </w:div>
        <w:div w:id="579800811">
          <w:marLeft w:val="0"/>
          <w:marRight w:val="0"/>
          <w:marTop w:val="0"/>
          <w:marBottom w:val="0"/>
          <w:divBdr>
            <w:top w:val="none" w:sz="0" w:space="0" w:color="auto"/>
            <w:left w:val="none" w:sz="0" w:space="0" w:color="auto"/>
            <w:bottom w:val="none" w:sz="0" w:space="0" w:color="auto"/>
            <w:right w:val="none" w:sz="0" w:space="0" w:color="auto"/>
          </w:divBdr>
          <w:divsChild>
            <w:div w:id="827096480">
              <w:marLeft w:val="0"/>
              <w:marRight w:val="0"/>
              <w:marTop w:val="0"/>
              <w:marBottom w:val="0"/>
              <w:divBdr>
                <w:top w:val="none" w:sz="0" w:space="0" w:color="auto"/>
                <w:left w:val="none" w:sz="0" w:space="0" w:color="auto"/>
                <w:bottom w:val="none" w:sz="0" w:space="0" w:color="auto"/>
                <w:right w:val="none" w:sz="0" w:space="0" w:color="auto"/>
              </w:divBdr>
            </w:div>
          </w:divsChild>
        </w:div>
        <w:div w:id="643697954">
          <w:marLeft w:val="0"/>
          <w:marRight w:val="0"/>
          <w:marTop w:val="0"/>
          <w:marBottom w:val="0"/>
          <w:divBdr>
            <w:top w:val="none" w:sz="0" w:space="0" w:color="auto"/>
            <w:left w:val="none" w:sz="0" w:space="0" w:color="auto"/>
            <w:bottom w:val="none" w:sz="0" w:space="0" w:color="auto"/>
            <w:right w:val="none" w:sz="0" w:space="0" w:color="auto"/>
          </w:divBdr>
          <w:divsChild>
            <w:div w:id="745152809">
              <w:marLeft w:val="0"/>
              <w:marRight w:val="0"/>
              <w:marTop w:val="0"/>
              <w:marBottom w:val="0"/>
              <w:divBdr>
                <w:top w:val="none" w:sz="0" w:space="0" w:color="auto"/>
                <w:left w:val="none" w:sz="0" w:space="0" w:color="auto"/>
                <w:bottom w:val="none" w:sz="0" w:space="0" w:color="auto"/>
                <w:right w:val="none" w:sz="0" w:space="0" w:color="auto"/>
              </w:divBdr>
            </w:div>
          </w:divsChild>
        </w:div>
        <w:div w:id="746223806">
          <w:marLeft w:val="0"/>
          <w:marRight w:val="0"/>
          <w:marTop w:val="0"/>
          <w:marBottom w:val="0"/>
          <w:divBdr>
            <w:top w:val="none" w:sz="0" w:space="0" w:color="auto"/>
            <w:left w:val="none" w:sz="0" w:space="0" w:color="auto"/>
            <w:bottom w:val="none" w:sz="0" w:space="0" w:color="auto"/>
            <w:right w:val="none" w:sz="0" w:space="0" w:color="auto"/>
          </w:divBdr>
          <w:divsChild>
            <w:div w:id="404492427">
              <w:marLeft w:val="0"/>
              <w:marRight w:val="0"/>
              <w:marTop w:val="0"/>
              <w:marBottom w:val="0"/>
              <w:divBdr>
                <w:top w:val="none" w:sz="0" w:space="0" w:color="auto"/>
                <w:left w:val="none" w:sz="0" w:space="0" w:color="auto"/>
                <w:bottom w:val="none" w:sz="0" w:space="0" w:color="auto"/>
                <w:right w:val="none" w:sz="0" w:space="0" w:color="auto"/>
              </w:divBdr>
            </w:div>
          </w:divsChild>
        </w:div>
        <w:div w:id="918097029">
          <w:marLeft w:val="0"/>
          <w:marRight w:val="0"/>
          <w:marTop w:val="0"/>
          <w:marBottom w:val="0"/>
          <w:divBdr>
            <w:top w:val="none" w:sz="0" w:space="0" w:color="auto"/>
            <w:left w:val="none" w:sz="0" w:space="0" w:color="auto"/>
            <w:bottom w:val="none" w:sz="0" w:space="0" w:color="auto"/>
            <w:right w:val="none" w:sz="0" w:space="0" w:color="auto"/>
          </w:divBdr>
          <w:divsChild>
            <w:div w:id="616377535">
              <w:marLeft w:val="0"/>
              <w:marRight w:val="0"/>
              <w:marTop w:val="0"/>
              <w:marBottom w:val="0"/>
              <w:divBdr>
                <w:top w:val="none" w:sz="0" w:space="0" w:color="auto"/>
                <w:left w:val="none" w:sz="0" w:space="0" w:color="auto"/>
                <w:bottom w:val="none" w:sz="0" w:space="0" w:color="auto"/>
                <w:right w:val="none" w:sz="0" w:space="0" w:color="auto"/>
              </w:divBdr>
            </w:div>
          </w:divsChild>
        </w:div>
        <w:div w:id="1033726589">
          <w:marLeft w:val="0"/>
          <w:marRight w:val="0"/>
          <w:marTop w:val="0"/>
          <w:marBottom w:val="0"/>
          <w:divBdr>
            <w:top w:val="none" w:sz="0" w:space="0" w:color="auto"/>
            <w:left w:val="none" w:sz="0" w:space="0" w:color="auto"/>
            <w:bottom w:val="none" w:sz="0" w:space="0" w:color="auto"/>
            <w:right w:val="none" w:sz="0" w:space="0" w:color="auto"/>
          </w:divBdr>
          <w:divsChild>
            <w:div w:id="2139643582">
              <w:marLeft w:val="0"/>
              <w:marRight w:val="0"/>
              <w:marTop w:val="0"/>
              <w:marBottom w:val="0"/>
              <w:divBdr>
                <w:top w:val="none" w:sz="0" w:space="0" w:color="auto"/>
                <w:left w:val="none" w:sz="0" w:space="0" w:color="auto"/>
                <w:bottom w:val="none" w:sz="0" w:space="0" w:color="auto"/>
                <w:right w:val="none" w:sz="0" w:space="0" w:color="auto"/>
              </w:divBdr>
            </w:div>
          </w:divsChild>
        </w:div>
        <w:div w:id="1061489125">
          <w:marLeft w:val="0"/>
          <w:marRight w:val="0"/>
          <w:marTop w:val="0"/>
          <w:marBottom w:val="0"/>
          <w:divBdr>
            <w:top w:val="none" w:sz="0" w:space="0" w:color="auto"/>
            <w:left w:val="none" w:sz="0" w:space="0" w:color="auto"/>
            <w:bottom w:val="none" w:sz="0" w:space="0" w:color="auto"/>
            <w:right w:val="none" w:sz="0" w:space="0" w:color="auto"/>
          </w:divBdr>
          <w:divsChild>
            <w:div w:id="2035693580">
              <w:marLeft w:val="0"/>
              <w:marRight w:val="0"/>
              <w:marTop w:val="0"/>
              <w:marBottom w:val="0"/>
              <w:divBdr>
                <w:top w:val="none" w:sz="0" w:space="0" w:color="auto"/>
                <w:left w:val="none" w:sz="0" w:space="0" w:color="auto"/>
                <w:bottom w:val="none" w:sz="0" w:space="0" w:color="auto"/>
                <w:right w:val="none" w:sz="0" w:space="0" w:color="auto"/>
              </w:divBdr>
            </w:div>
          </w:divsChild>
        </w:div>
        <w:div w:id="1130823725">
          <w:marLeft w:val="0"/>
          <w:marRight w:val="0"/>
          <w:marTop w:val="0"/>
          <w:marBottom w:val="0"/>
          <w:divBdr>
            <w:top w:val="none" w:sz="0" w:space="0" w:color="auto"/>
            <w:left w:val="none" w:sz="0" w:space="0" w:color="auto"/>
            <w:bottom w:val="none" w:sz="0" w:space="0" w:color="auto"/>
            <w:right w:val="none" w:sz="0" w:space="0" w:color="auto"/>
          </w:divBdr>
          <w:divsChild>
            <w:div w:id="1239634511">
              <w:marLeft w:val="0"/>
              <w:marRight w:val="0"/>
              <w:marTop w:val="0"/>
              <w:marBottom w:val="0"/>
              <w:divBdr>
                <w:top w:val="none" w:sz="0" w:space="0" w:color="auto"/>
                <w:left w:val="none" w:sz="0" w:space="0" w:color="auto"/>
                <w:bottom w:val="none" w:sz="0" w:space="0" w:color="auto"/>
                <w:right w:val="none" w:sz="0" w:space="0" w:color="auto"/>
              </w:divBdr>
            </w:div>
          </w:divsChild>
        </w:div>
        <w:div w:id="1234505205">
          <w:marLeft w:val="0"/>
          <w:marRight w:val="0"/>
          <w:marTop w:val="0"/>
          <w:marBottom w:val="0"/>
          <w:divBdr>
            <w:top w:val="none" w:sz="0" w:space="0" w:color="auto"/>
            <w:left w:val="none" w:sz="0" w:space="0" w:color="auto"/>
            <w:bottom w:val="none" w:sz="0" w:space="0" w:color="auto"/>
            <w:right w:val="none" w:sz="0" w:space="0" w:color="auto"/>
          </w:divBdr>
          <w:divsChild>
            <w:div w:id="286161530">
              <w:marLeft w:val="0"/>
              <w:marRight w:val="0"/>
              <w:marTop w:val="0"/>
              <w:marBottom w:val="0"/>
              <w:divBdr>
                <w:top w:val="none" w:sz="0" w:space="0" w:color="auto"/>
                <w:left w:val="none" w:sz="0" w:space="0" w:color="auto"/>
                <w:bottom w:val="none" w:sz="0" w:space="0" w:color="auto"/>
                <w:right w:val="none" w:sz="0" w:space="0" w:color="auto"/>
              </w:divBdr>
            </w:div>
          </w:divsChild>
        </w:div>
        <w:div w:id="1300767404">
          <w:marLeft w:val="0"/>
          <w:marRight w:val="0"/>
          <w:marTop w:val="0"/>
          <w:marBottom w:val="0"/>
          <w:divBdr>
            <w:top w:val="none" w:sz="0" w:space="0" w:color="auto"/>
            <w:left w:val="none" w:sz="0" w:space="0" w:color="auto"/>
            <w:bottom w:val="none" w:sz="0" w:space="0" w:color="auto"/>
            <w:right w:val="none" w:sz="0" w:space="0" w:color="auto"/>
          </w:divBdr>
          <w:divsChild>
            <w:div w:id="1864631608">
              <w:marLeft w:val="0"/>
              <w:marRight w:val="0"/>
              <w:marTop w:val="0"/>
              <w:marBottom w:val="0"/>
              <w:divBdr>
                <w:top w:val="none" w:sz="0" w:space="0" w:color="auto"/>
                <w:left w:val="none" w:sz="0" w:space="0" w:color="auto"/>
                <w:bottom w:val="none" w:sz="0" w:space="0" w:color="auto"/>
                <w:right w:val="none" w:sz="0" w:space="0" w:color="auto"/>
              </w:divBdr>
            </w:div>
          </w:divsChild>
        </w:div>
        <w:div w:id="1411927397">
          <w:marLeft w:val="0"/>
          <w:marRight w:val="0"/>
          <w:marTop w:val="0"/>
          <w:marBottom w:val="0"/>
          <w:divBdr>
            <w:top w:val="none" w:sz="0" w:space="0" w:color="auto"/>
            <w:left w:val="none" w:sz="0" w:space="0" w:color="auto"/>
            <w:bottom w:val="none" w:sz="0" w:space="0" w:color="auto"/>
            <w:right w:val="none" w:sz="0" w:space="0" w:color="auto"/>
          </w:divBdr>
          <w:divsChild>
            <w:div w:id="1657951016">
              <w:marLeft w:val="0"/>
              <w:marRight w:val="0"/>
              <w:marTop w:val="0"/>
              <w:marBottom w:val="0"/>
              <w:divBdr>
                <w:top w:val="none" w:sz="0" w:space="0" w:color="auto"/>
                <w:left w:val="none" w:sz="0" w:space="0" w:color="auto"/>
                <w:bottom w:val="none" w:sz="0" w:space="0" w:color="auto"/>
                <w:right w:val="none" w:sz="0" w:space="0" w:color="auto"/>
              </w:divBdr>
            </w:div>
          </w:divsChild>
        </w:div>
        <w:div w:id="1506826888">
          <w:marLeft w:val="0"/>
          <w:marRight w:val="0"/>
          <w:marTop w:val="0"/>
          <w:marBottom w:val="0"/>
          <w:divBdr>
            <w:top w:val="none" w:sz="0" w:space="0" w:color="auto"/>
            <w:left w:val="none" w:sz="0" w:space="0" w:color="auto"/>
            <w:bottom w:val="none" w:sz="0" w:space="0" w:color="auto"/>
            <w:right w:val="none" w:sz="0" w:space="0" w:color="auto"/>
          </w:divBdr>
          <w:divsChild>
            <w:div w:id="1619410010">
              <w:marLeft w:val="0"/>
              <w:marRight w:val="0"/>
              <w:marTop w:val="0"/>
              <w:marBottom w:val="0"/>
              <w:divBdr>
                <w:top w:val="none" w:sz="0" w:space="0" w:color="auto"/>
                <w:left w:val="none" w:sz="0" w:space="0" w:color="auto"/>
                <w:bottom w:val="none" w:sz="0" w:space="0" w:color="auto"/>
                <w:right w:val="none" w:sz="0" w:space="0" w:color="auto"/>
              </w:divBdr>
            </w:div>
          </w:divsChild>
        </w:div>
        <w:div w:id="1509632281">
          <w:marLeft w:val="0"/>
          <w:marRight w:val="0"/>
          <w:marTop w:val="0"/>
          <w:marBottom w:val="0"/>
          <w:divBdr>
            <w:top w:val="none" w:sz="0" w:space="0" w:color="auto"/>
            <w:left w:val="none" w:sz="0" w:space="0" w:color="auto"/>
            <w:bottom w:val="none" w:sz="0" w:space="0" w:color="auto"/>
            <w:right w:val="none" w:sz="0" w:space="0" w:color="auto"/>
          </w:divBdr>
          <w:divsChild>
            <w:div w:id="1868904357">
              <w:marLeft w:val="0"/>
              <w:marRight w:val="0"/>
              <w:marTop w:val="0"/>
              <w:marBottom w:val="0"/>
              <w:divBdr>
                <w:top w:val="none" w:sz="0" w:space="0" w:color="auto"/>
                <w:left w:val="none" w:sz="0" w:space="0" w:color="auto"/>
                <w:bottom w:val="none" w:sz="0" w:space="0" w:color="auto"/>
                <w:right w:val="none" w:sz="0" w:space="0" w:color="auto"/>
              </w:divBdr>
            </w:div>
          </w:divsChild>
        </w:div>
        <w:div w:id="1533615784">
          <w:marLeft w:val="0"/>
          <w:marRight w:val="0"/>
          <w:marTop w:val="0"/>
          <w:marBottom w:val="0"/>
          <w:divBdr>
            <w:top w:val="none" w:sz="0" w:space="0" w:color="auto"/>
            <w:left w:val="none" w:sz="0" w:space="0" w:color="auto"/>
            <w:bottom w:val="none" w:sz="0" w:space="0" w:color="auto"/>
            <w:right w:val="none" w:sz="0" w:space="0" w:color="auto"/>
          </w:divBdr>
          <w:divsChild>
            <w:div w:id="1191723358">
              <w:marLeft w:val="0"/>
              <w:marRight w:val="0"/>
              <w:marTop w:val="0"/>
              <w:marBottom w:val="0"/>
              <w:divBdr>
                <w:top w:val="none" w:sz="0" w:space="0" w:color="auto"/>
                <w:left w:val="none" w:sz="0" w:space="0" w:color="auto"/>
                <w:bottom w:val="none" w:sz="0" w:space="0" w:color="auto"/>
                <w:right w:val="none" w:sz="0" w:space="0" w:color="auto"/>
              </w:divBdr>
            </w:div>
          </w:divsChild>
        </w:div>
        <w:div w:id="1565338643">
          <w:marLeft w:val="0"/>
          <w:marRight w:val="0"/>
          <w:marTop w:val="0"/>
          <w:marBottom w:val="0"/>
          <w:divBdr>
            <w:top w:val="none" w:sz="0" w:space="0" w:color="auto"/>
            <w:left w:val="none" w:sz="0" w:space="0" w:color="auto"/>
            <w:bottom w:val="none" w:sz="0" w:space="0" w:color="auto"/>
            <w:right w:val="none" w:sz="0" w:space="0" w:color="auto"/>
          </w:divBdr>
          <w:divsChild>
            <w:div w:id="1611666789">
              <w:marLeft w:val="0"/>
              <w:marRight w:val="0"/>
              <w:marTop w:val="0"/>
              <w:marBottom w:val="0"/>
              <w:divBdr>
                <w:top w:val="none" w:sz="0" w:space="0" w:color="auto"/>
                <w:left w:val="none" w:sz="0" w:space="0" w:color="auto"/>
                <w:bottom w:val="none" w:sz="0" w:space="0" w:color="auto"/>
                <w:right w:val="none" w:sz="0" w:space="0" w:color="auto"/>
              </w:divBdr>
            </w:div>
          </w:divsChild>
        </w:div>
        <w:div w:id="1688216010">
          <w:marLeft w:val="0"/>
          <w:marRight w:val="0"/>
          <w:marTop w:val="0"/>
          <w:marBottom w:val="0"/>
          <w:divBdr>
            <w:top w:val="none" w:sz="0" w:space="0" w:color="auto"/>
            <w:left w:val="none" w:sz="0" w:space="0" w:color="auto"/>
            <w:bottom w:val="none" w:sz="0" w:space="0" w:color="auto"/>
            <w:right w:val="none" w:sz="0" w:space="0" w:color="auto"/>
          </w:divBdr>
          <w:divsChild>
            <w:div w:id="1997951908">
              <w:marLeft w:val="0"/>
              <w:marRight w:val="0"/>
              <w:marTop w:val="0"/>
              <w:marBottom w:val="0"/>
              <w:divBdr>
                <w:top w:val="none" w:sz="0" w:space="0" w:color="auto"/>
                <w:left w:val="none" w:sz="0" w:space="0" w:color="auto"/>
                <w:bottom w:val="none" w:sz="0" w:space="0" w:color="auto"/>
                <w:right w:val="none" w:sz="0" w:space="0" w:color="auto"/>
              </w:divBdr>
            </w:div>
          </w:divsChild>
        </w:div>
        <w:div w:id="1739937720">
          <w:marLeft w:val="0"/>
          <w:marRight w:val="0"/>
          <w:marTop w:val="0"/>
          <w:marBottom w:val="0"/>
          <w:divBdr>
            <w:top w:val="none" w:sz="0" w:space="0" w:color="auto"/>
            <w:left w:val="none" w:sz="0" w:space="0" w:color="auto"/>
            <w:bottom w:val="none" w:sz="0" w:space="0" w:color="auto"/>
            <w:right w:val="none" w:sz="0" w:space="0" w:color="auto"/>
          </w:divBdr>
          <w:divsChild>
            <w:div w:id="1548031324">
              <w:marLeft w:val="0"/>
              <w:marRight w:val="0"/>
              <w:marTop w:val="0"/>
              <w:marBottom w:val="0"/>
              <w:divBdr>
                <w:top w:val="none" w:sz="0" w:space="0" w:color="auto"/>
                <w:left w:val="none" w:sz="0" w:space="0" w:color="auto"/>
                <w:bottom w:val="none" w:sz="0" w:space="0" w:color="auto"/>
                <w:right w:val="none" w:sz="0" w:space="0" w:color="auto"/>
              </w:divBdr>
            </w:div>
          </w:divsChild>
        </w:div>
        <w:div w:id="1767768938">
          <w:marLeft w:val="0"/>
          <w:marRight w:val="0"/>
          <w:marTop w:val="0"/>
          <w:marBottom w:val="0"/>
          <w:divBdr>
            <w:top w:val="none" w:sz="0" w:space="0" w:color="auto"/>
            <w:left w:val="none" w:sz="0" w:space="0" w:color="auto"/>
            <w:bottom w:val="none" w:sz="0" w:space="0" w:color="auto"/>
            <w:right w:val="none" w:sz="0" w:space="0" w:color="auto"/>
          </w:divBdr>
          <w:divsChild>
            <w:div w:id="757406561">
              <w:marLeft w:val="0"/>
              <w:marRight w:val="0"/>
              <w:marTop w:val="0"/>
              <w:marBottom w:val="0"/>
              <w:divBdr>
                <w:top w:val="none" w:sz="0" w:space="0" w:color="auto"/>
                <w:left w:val="none" w:sz="0" w:space="0" w:color="auto"/>
                <w:bottom w:val="none" w:sz="0" w:space="0" w:color="auto"/>
                <w:right w:val="none" w:sz="0" w:space="0" w:color="auto"/>
              </w:divBdr>
            </w:div>
          </w:divsChild>
        </w:div>
        <w:div w:id="1888027178">
          <w:marLeft w:val="0"/>
          <w:marRight w:val="0"/>
          <w:marTop w:val="0"/>
          <w:marBottom w:val="0"/>
          <w:divBdr>
            <w:top w:val="none" w:sz="0" w:space="0" w:color="auto"/>
            <w:left w:val="none" w:sz="0" w:space="0" w:color="auto"/>
            <w:bottom w:val="none" w:sz="0" w:space="0" w:color="auto"/>
            <w:right w:val="none" w:sz="0" w:space="0" w:color="auto"/>
          </w:divBdr>
          <w:divsChild>
            <w:div w:id="1182210399">
              <w:marLeft w:val="0"/>
              <w:marRight w:val="0"/>
              <w:marTop w:val="0"/>
              <w:marBottom w:val="0"/>
              <w:divBdr>
                <w:top w:val="none" w:sz="0" w:space="0" w:color="auto"/>
                <w:left w:val="none" w:sz="0" w:space="0" w:color="auto"/>
                <w:bottom w:val="none" w:sz="0" w:space="0" w:color="auto"/>
                <w:right w:val="none" w:sz="0" w:space="0" w:color="auto"/>
              </w:divBdr>
            </w:div>
          </w:divsChild>
        </w:div>
        <w:div w:id="1953702577">
          <w:marLeft w:val="0"/>
          <w:marRight w:val="0"/>
          <w:marTop w:val="0"/>
          <w:marBottom w:val="0"/>
          <w:divBdr>
            <w:top w:val="none" w:sz="0" w:space="0" w:color="auto"/>
            <w:left w:val="none" w:sz="0" w:space="0" w:color="auto"/>
            <w:bottom w:val="none" w:sz="0" w:space="0" w:color="auto"/>
            <w:right w:val="none" w:sz="0" w:space="0" w:color="auto"/>
          </w:divBdr>
          <w:divsChild>
            <w:div w:id="1328898772">
              <w:marLeft w:val="0"/>
              <w:marRight w:val="0"/>
              <w:marTop w:val="0"/>
              <w:marBottom w:val="0"/>
              <w:divBdr>
                <w:top w:val="none" w:sz="0" w:space="0" w:color="auto"/>
                <w:left w:val="none" w:sz="0" w:space="0" w:color="auto"/>
                <w:bottom w:val="none" w:sz="0" w:space="0" w:color="auto"/>
                <w:right w:val="none" w:sz="0" w:space="0" w:color="auto"/>
              </w:divBdr>
            </w:div>
          </w:divsChild>
        </w:div>
        <w:div w:id="2060861595">
          <w:marLeft w:val="0"/>
          <w:marRight w:val="0"/>
          <w:marTop w:val="0"/>
          <w:marBottom w:val="0"/>
          <w:divBdr>
            <w:top w:val="none" w:sz="0" w:space="0" w:color="auto"/>
            <w:left w:val="none" w:sz="0" w:space="0" w:color="auto"/>
            <w:bottom w:val="none" w:sz="0" w:space="0" w:color="auto"/>
            <w:right w:val="none" w:sz="0" w:space="0" w:color="auto"/>
          </w:divBdr>
          <w:divsChild>
            <w:div w:id="12130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2015">
      <w:bodyDiv w:val="1"/>
      <w:marLeft w:val="0"/>
      <w:marRight w:val="0"/>
      <w:marTop w:val="0"/>
      <w:marBottom w:val="0"/>
      <w:divBdr>
        <w:top w:val="none" w:sz="0" w:space="0" w:color="auto"/>
        <w:left w:val="none" w:sz="0" w:space="0" w:color="auto"/>
        <w:bottom w:val="none" w:sz="0" w:space="0" w:color="auto"/>
        <w:right w:val="none" w:sz="0" w:space="0" w:color="auto"/>
      </w:divBdr>
      <w:divsChild>
        <w:div w:id="62263981">
          <w:marLeft w:val="0"/>
          <w:marRight w:val="0"/>
          <w:marTop w:val="0"/>
          <w:marBottom w:val="0"/>
          <w:divBdr>
            <w:top w:val="none" w:sz="0" w:space="0" w:color="auto"/>
            <w:left w:val="none" w:sz="0" w:space="0" w:color="auto"/>
            <w:bottom w:val="none" w:sz="0" w:space="0" w:color="auto"/>
            <w:right w:val="none" w:sz="0" w:space="0" w:color="auto"/>
          </w:divBdr>
          <w:divsChild>
            <w:div w:id="784080321">
              <w:marLeft w:val="0"/>
              <w:marRight w:val="0"/>
              <w:marTop w:val="0"/>
              <w:marBottom w:val="0"/>
              <w:divBdr>
                <w:top w:val="none" w:sz="0" w:space="0" w:color="auto"/>
                <w:left w:val="none" w:sz="0" w:space="0" w:color="auto"/>
                <w:bottom w:val="none" w:sz="0" w:space="0" w:color="auto"/>
                <w:right w:val="none" w:sz="0" w:space="0" w:color="auto"/>
              </w:divBdr>
            </w:div>
          </w:divsChild>
        </w:div>
        <w:div w:id="97718017">
          <w:marLeft w:val="0"/>
          <w:marRight w:val="0"/>
          <w:marTop w:val="0"/>
          <w:marBottom w:val="0"/>
          <w:divBdr>
            <w:top w:val="none" w:sz="0" w:space="0" w:color="auto"/>
            <w:left w:val="none" w:sz="0" w:space="0" w:color="auto"/>
            <w:bottom w:val="none" w:sz="0" w:space="0" w:color="auto"/>
            <w:right w:val="none" w:sz="0" w:space="0" w:color="auto"/>
          </w:divBdr>
          <w:divsChild>
            <w:div w:id="63600975">
              <w:marLeft w:val="0"/>
              <w:marRight w:val="0"/>
              <w:marTop w:val="0"/>
              <w:marBottom w:val="0"/>
              <w:divBdr>
                <w:top w:val="none" w:sz="0" w:space="0" w:color="auto"/>
                <w:left w:val="none" w:sz="0" w:space="0" w:color="auto"/>
                <w:bottom w:val="none" w:sz="0" w:space="0" w:color="auto"/>
                <w:right w:val="none" w:sz="0" w:space="0" w:color="auto"/>
              </w:divBdr>
            </w:div>
          </w:divsChild>
        </w:div>
        <w:div w:id="356852536">
          <w:marLeft w:val="0"/>
          <w:marRight w:val="0"/>
          <w:marTop w:val="0"/>
          <w:marBottom w:val="0"/>
          <w:divBdr>
            <w:top w:val="none" w:sz="0" w:space="0" w:color="auto"/>
            <w:left w:val="none" w:sz="0" w:space="0" w:color="auto"/>
            <w:bottom w:val="none" w:sz="0" w:space="0" w:color="auto"/>
            <w:right w:val="none" w:sz="0" w:space="0" w:color="auto"/>
          </w:divBdr>
          <w:divsChild>
            <w:div w:id="475420709">
              <w:marLeft w:val="0"/>
              <w:marRight w:val="0"/>
              <w:marTop w:val="0"/>
              <w:marBottom w:val="0"/>
              <w:divBdr>
                <w:top w:val="none" w:sz="0" w:space="0" w:color="auto"/>
                <w:left w:val="none" w:sz="0" w:space="0" w:color="auto"/>
                <w:bottom w:val="none" w:sz="0" w:space="0" w:color="auto"/>
                <w:right w:val="none" w:sz="0" w:space="0" w:color="auto"/>
              </w:divBdr>
            </w:div>
          </w:divsChild>
        </w:div>
        <w:div w:id="490366643">
          <w:marLeft w:val="0"/>
          <w:marRight w:val="0"/>
          <w:marTop w:val="0"/>
          <w:marBottom w:val="0"/>
          <w:divBdr>
            <w:top w:val="none" w:sz="0" w:space="0" w:color="auto"/>
            <w:left w:val="none" w:sz="0" w:space="0" w:color="auto"/>
            <w:bottom w:val="none" w:sz="0" w:space="0" w:color="auto"/>
            <w:right w:val="none" w:sz="0" w:space="0" w:color="auto"/>
          </w:divBdr>
          <w:divsChild>
            <w:div w:id="1049912464">
              <w:marLeft w:val="0"/>
              <w:marRight w:val="0"/>
              <w:marTop w:val="0"/>
              <w:marBottom w:val="0"/>
              <w:divBdr>
                <w:top w:val="none" w:sz="0" w:space="0" w:color="auto"/>
                <w:left w:val="none" w:sz="0" w:space="0" w:color="auto"/>
                <w:bottom w:val="none" w:sz="0" w:space="0" w:color="auto"/>
                <w:right w:val="none" w:sz="0" w:space="0" w:color="auto"/>
              </w:divBdr>
            </w:div>
          </w:divsChild>
        </w:div>
        <w:div w:id="530458627">
          <w:marLeft w:val="0"/>
          <w:marRight w:val="0"/>
          <w:marTop w:val="0"/>
          <w:marBottom w:val="0"/>
          <w:divBdr>
            <w:top w:val="none" w:sz="0" w:space="0" w:color="auto"/>
            <w:left w:val="none" w:sz="0" w:space="0" w:color="auto"/>
            <w:bottom w:val="none" w:sz="0" w:space="0" w:color="auto"/>
            <w:right w:val="none" w:sz="0" w:space="0" w:color="auto"/>
          </w:divBdr>
          <w:divsChild>
            <w:div w:id="1444875">
              <w:marLeft w:val="0"/>
              <w:marRight w:val="0"/>
              <w:marTop w:val="0"/>
              <w:marBottom w:val="0"/>
              <w:divBdr>
                <w:top w:val="none" w:sz="0" w:space="0" w:color="auto"/>
                <w:left w:val="none" w:sz="0" w:space="0" w:color="auto"/>
                <w:bottom w:val="none" w:sz="0" w:space="0" w:color="auto"/>
                <w:right w:val="none" w:sz="0" w:space="0" w:color="auto"/>
              </w:divBdr>
            </w:div>
          </w:divsChild>
        </w:div>
        <w:div w:id="646014671">
          <w:marLeft w:val="0"/>
          <w:marRight w:val="0"/>
          <w:marTop w:val="0"/>
          <w:marBottom w:val="0"/>
          <w:divBdr>
            <w:top w:val="none" w:sz="0" w:space="0" w:color="auto"/>
            <w:left w:val="none" w:sz="0" w:space="0" w:color="auto"/>
            <w:bottom w:val="none" w:sz="0" w:space="0" w:color="auto"/>
            <w:right w:val="none" w:sz="0" w:space="0" w:color="auto"/>
          </w:divBdr>
          <w:divsChild>
            <w:div w:id="163128393">
              <w:marLeft w:val="0"/>
              <w:marRight w:val="0"/>
              <w:marTop w:val="0"/>
              <w:marBottom w:val="0"/>
              <w:divBdr>
                <w:top w:val="none" w:sz="0" w:space="0" w:color="auto"/>
                <w:left w:val="none" w:sz="0" w:space="0" w:color="auto"/>
                <w:bottom w:val="none" w:sz="0" w:space="0" w:color="auto"/>
                <w:right w:val="none" w:sz="0" w:space="0" w:color="auto"/>
              </w:divBdr>
            </w:div>
          </w:divsChild>
        </w:div>
        <w:div w:id="658923516">
          <w:marLeft w:val="0"/>
          <w:marRight w:val="0"/>
          <w:marTop w:val="0"/>
          <w:marBottom w:val="0"/>
          <w:divBdr>
            <w:top w:val="none" w:sz="0" w:space="0" w:color="auto"/>
            <w:left w:val="none" w:sz="0" w:space="0" w:color="auto"/>
            <w:bottom w:val="none" w:sz="0" w:space="0" w:color="auto"/>
            <w:right w:val="none" w:sz="0" w:space="0" w:color="auto"/>
          </w:divBdr>
          <w:divsChild>
            <w:div w:id="15934494">
              <w:marLeft w:val="0"/>
              <w:marRight w:val="0"/>
              <w:marTop w:val="0"/>
              <w:marBottom w:val="0"/>
              <w:divBdr>
                <w:top w:val="none" w:sz="0" w:space="0" w:color="auto"/>
                <w:left w:val="none" w:sz="0" w:space="0" w:color="auto"/>
                <w:bottom w:val="none" w:sz="0" w:space="0" w:color="auto"/>
                <w:right w:val="none" w:sz="0" w:space="0" w:color="auto"/>
              </w:divBdr>
            </w:div>
          </w:divsChild>
        </w:div>
        <w:div w:id="806050568">
          <w:marLeft w:val="0"/>
          <w:marRight w:val="0"/>
          <w:marTop w:val="0"/>
          <w:marBottom w:val="0"/>
          <w:divBdr>
            <w:top w:val="none" w:sz="0" w:space="0" w:color="auto"/>
            <w:left w:val="none" w:sz="0" w:space="0" w:color="auto"/>
            <w:bottom w:val="none" w:sz="0" w:space="0" w:color="auto"/>
            <w:right w:val="none" w:sz="0" w:space="0" w:color="auto"/>
          </w:divBdr>
          <w:divsChild>
            <w:div w:id="367754317">
              <w:marLeft w:val="0"/>
              <w:marRight w:val="0"/>
              <w:marTop w:val="0"/>
              <w:marBottom w:val="0"/>
              <w:divBdr>
                <w:top w:val="none" w:sz="0" w:space="0" w:color="auto"/>
                <w:left w:val="none" w:sz="0" w:space="0" w:color="auto"/>
                <w:bottom w:val="none" w:sz="0" w:space="0" w:color="auto"/>
                <w:right w:val="none" w:sz="0" w:space="0" w:color="auto"/>
              </w:divBdr>
            </w:div>
          </w:divsChild>
        </w:div>
        <w:div w:id="808861374">
          <w:marLeft w:val="0"/>
          <w:marRight w:val="0"/>
          <w:marTop w:val="0"/>
          <w:marBottom w:val="0"/>
          <w:divBdr>
            <w:top w:val="none" w:sz="0" w:space="0" w:color="auto"/>
            <w:left w:val="none" w:sz="0" w:space="0" w:color="auto"/>
            <w:bottom w:val="none" w:sz="0" w:space="0" w:color="auto"/>
            <w:right w:val="none" w:sz="0" w:space="0" w:color="auto"/>
          </w:divBdr>
          <w:divsChild>
            <w:div w:id="1863474741">
              <w:marLeft w:val="0"/>
              <w:marRight w:val="0"/>
              <w:marTop w:val="0"/>
              <w:marBottom w:val="0"/>
              <w:divBdr>
                <w:top w:val="none" w:sz="0" w:space="0" w:color="auto"/>
                <w:left w:val="none" w:sz="0" w:space="0" w:color="auto"/>
                <w:bottom w:val="none" w:sz="0" w:space="0" w:color="auto"/>
                <w:right w:val="none" w:sz="0" w:space="0" w:color="auto"/>
              </w:divBdr>
            </w:div>
          </w:divsChild>
        </w:div>
        <w:div w:id="923342757">
          <w:marLeft w:val="0"/>
          <w:marRight w:val="0"/>
          <w:marTop w:val="0"/>
          <w:marBottom w:val="0"/>
          <w:divBdr>
            <w:top w:val="none" w:sz="0" w:space="0" w:color="auto"/>
            <w:left w:val="none" w:sz="0" w:space="0" w:color="auto"/>
            <w:bottom w:val="none" w:sz="0" w:space="0" w:color="auto"/>
            <w:right w:val="none" w:sz="0" w:space="0" w:color="auto"/>
          </w:divBdr>
          <w:divsChild>
            <w:div w:id="1842038276">
              <w:marLeft w:val="0"/>
              <w:marRight w:val="0"/>
              <w:marTop w:val="0"/>
              <w:marBottom w:val="0"/>
              <w:divBdr>
                <w:top w:val="none" w:sz="0" w:space="0" w:color="auto"/>
                <w:left w:val="none" w:sz="0" w:space="0" w:color="auto"/>
                <w:bottom w:val="none" w:sz="0" w:space="0" w:color="auto"/>
                <w:right w:val="none" w:sz="0" w:space="0" w:color="auto"/>
              </w:divBdr>
            </w:div>
          </w:divsChild>
        </w:div>
        <w:div w:id="964628124">
          <w:marLeft w:val="0"/>
          <w:marRight w:val="0"/>
          <w:marTop w:val="0"/>
          <w:marBottom w:val="0"/>
          <w:divBdr>
            <w:top w:val="none" w:sz="0" w:space="0" w:color="auto"/>
            <w:left w:val="none" w:sz="0" w:space="0" w:color="auto"/>
            <w:bottom w:val="none" w:sz="0" w:space="0" w:color="auto"/>
            <w:right w:val="none" w:sz="0" w:space="0" w:color="auto"/>
          </w:divBdr>
          <w:divsChild>
            <w:div w:id="453332899">
              <w:marLeft w:val="0"/>
              <w:marRight w:val="0"/>
              <w:marTop w:val="0"/>
              <w:marBottom w:val="0"/>
              <w:divBdr>
                <w:top w:val="none" w:sz="0" w:space="0" w:color="auto"/>
                <w:left w:val="none" w:sz="0" w:space="0" w:color="auto"/>
                <w:bottom w:val="none" w:sz="0" w:space="0" w:color="auto"/>
                <w:right w:val="none" w:sz="0" w:space="0" w:color="auto"/>
              </w:divBdr>
            </w:div>
          </w:divsChild>
        </w:div>
        <w:div w:id="1073621993">
          <w:marLeft w:val="0"/>
          <w:marRight w:val="0"/>
          <w:marTop w:val="0"/>
          <w:marBottom w:val="0"/>
          <w:divBdr>
            <w:top w:val="none" w:sz="0" w:space="0" w:color="auto"/>
            <w:left w:val="none" w:sz="0" w:space="0" w:color="auto"/>
            <w:bottom w:val="none" w:sz="0" w:space="0" w:color="auto"/>
            <w:right w:val="none" w:sz="0" w:space="0" w:color="auto"/>
          </w:divBdr>
          <w:divsChild>
            <w:div w:id="2057311352">
              <w:marLeft w:val="0"/>
              <w:marRight w:val="0"/>
              <w:marTop w:val="0"/>
              <w:marBottom w:val="0"/>
              <w:divBdr>
                <w:top w:val="none" w:sz="0" w:space="0" w:color="auto"/>
                <w:left w:val="none" w:sz="0" w:space="0" w:color="auto"/>
                <w:bottom w:val="none" w:sz="0" w:space="0" w:color="auto"/>
                <w:right w:val="none" w:sz="0" w:space="0" w:color="auto"/>
              </w:divBdr>
            </w:div>
          </w:divsChild>
        </w:div>
        <w:div w:id="1097603470">
          <w:marLeft w:val="0"/>
          <w:marRight w:val="0"/>
          <w:marTop w:val="0"/>
          <w:marBottom w:val="0"/>
          <w:divBdr>
            <w:top w:val="none" w:sz="0" w:space="0" w:color="auto"/>
            <w:left w:val="none" w:sz="0" w:space="0" w:color="auto"/>
            <w:bottom w:val="none" w:sz="0" w:space="0" w:color="auto"/>
            <w:right w:val="none" w:sz="0" w:space="0" w:color="auto"/>
          </w:divBdr>
          <w:divsChild>
            <w:div w:id="639267429">
              <w:marLeft w:val="0"/>
              <w:marRight w:val="0"/>
              <w:marTop w:val="0"/>
              <w:marBottom w:val="0"/>
              <w:divBdr>
                <w:top w:val="none" w:sz="0" w:space="0" w:color="auto"/>
                <w:left w:val="none" w:sz="0" w:space="0" w:color="auto"/>
                <w:bottom w:val="none" w:sz="0" w:space="0" w:color="auto"/>
                <w:right w:val="none" w:sz="0" w:space="0" w:color="auto"/>
              </w:divBdr>
            </w:div>
          </w:divsChild>
        </w:div>
        <w:div w:id="1118334341">
          <w:marLeft w:val="0"/>
          <w:marRight w:val="0"/>
          <w:marTop w:val="0"/>
          <w:marBottom w:val="0"/>
          <w:divBdr>
            <w:top w:val="none" w:sz="0" w:space="0" w:color="auto"/>
            <w:left w:val="none" w:sz="0" w:space="0" w:color="auto"/>
            <w:bottom w:val="none" w:sz="0" w:space="0" w:color="auto"/>
            <w:right w:val="none" w:sz="0" w:space="0" w:color="auto"/>
          </w:divBdr>
          <w:divsChild>
            <w:div w:id="748425636">
              <w:marLeft w:val="0"/>
              <w:marRight w:val="0"/>
              <w:marTop w:val="0"/>
              <w:marBottom w:val="0"/>
              <w:divBdr>
                <w:top w:val="none" w:sz="0" w:space="0" w:color="auto"/>
                <w:left w:val="none" w:sz="0" w:space="0" w:color="auto"/>
                <w:bottom w:val="none" w:sz="0" w:space="0" w:color="auto"/>
                <w:right w:val="none" w:sz="0" w:space="0" w:color="auto"/>
              </w:divBdr>
            </w:div>
          </w:divsChild>
        </w:div>
        <w:div w:id="1186871898">
          <w:marLeft w:val="0"/>
          <w:marRight w:val="0"/>
          <w:marTop w:val="0"/>
          <w:marBottom w:val="0"/>
          <w:divBdr>
            <w:top w:val="none" w:sz="0" w:space="0" w:color="auto"/>
            <w:left w:val="none" w:sz="0" w:space="0" w:color="auto"/>
            <w:bottom w:val="none" w:sz="0" w:space="0" w:color="auto"/>
            <w:right w:val="none" w:sz="0" w:space="0" w:color="auto"/>
          </w:divBdr>
          <w:divsChild>
            <w:div w:id="55133591">
              <w:marLeft w:val="0"/>
              <w:marRight w:val="0"/>
              <w:marTop w:val="0"/>
              <w:marBottom w:val="0"/>
              <w:divBdr>
                <w:top w:val="none" w:sz="0" w:space="0" w:color="auto"/>
                <w:left w:val="none" w:sz="0" w:space="0" w:color="auto"/>
                <w:bottom w:val="none" w:sz="0" w:space="0" w:color="auto"/>
                <w:right w:val="none" w:sz="0" w:space="0" w:color="auto"/>
              </w:divBdr>
            </w:div>
          </w:divsChild>
        </w:div>
        <w:div w:id="1228567453">
          <w:marLeft w:val="0"/>
          <w:marRight w:val="0"/>
          <w:marTop w:val="0"/>
          <w:marBottom w:val="0"/>
          <w:divBdr>
            <w:top w:val="none" w:sz="0" w:space="0" w:color="auto"/>
            <w:left w:val="none" w:sz="0" w:space="0" w:color="auto"/>
            <w:bottom w:val="none" w:sz="0" w:space="0" w:color="auto"/>
            <w:right w:val="none" w:sz="0" w:space="0" w:color="auto"/>
          </w:divBdr>
          <w:divsChild>
            <w:div w:id="939534764">
              <w:marLeft w:val="0"/>
              <w:marRight w:val="0"/>
              <w:marTop w:val="0"/>
              <w:marBottom w:val="0"/>
              <w:divBdr>
                <w:top w:val="none" w:sz="0" w:space="0" w:color="auto"/>
                <w:left w:val="none" w:sz="0" w:space="0" w:color="auto"/>
                <w:bottom w:val="none" w:sz="0" w:space="0" w:color="auto"/>
                <w:right w:val="none" w:sz="0" w:space="0" w:color="auto"/>
              </w:divBdr>
            </w:div>
          </w:divsChild>
        </w:div>
        <w:div w:id="1457605340">
          <w:marLeft w:val="0"/>
          <w:marRight w:val="0"/>
          <w:marTop w:val="0"/>
          <w:marBottom w:val="0"/>
          <w:divBdr>
            <w:top w:val="none" w:sz="0" w:space="0" w:color="auto"/>
            <w:left w:val="none" w:sz="0" w:space="0" w:color="auto"/>
            <w:bottom w:val="none" w:sz="0" w:space="0" w:color="auto"/>
            <w:right w:val="none" w:sz="0" w:space="0" w:color="auto"/>
          </w:divBdr>
          <w:divsChild>
            <w:div w:id="2028362110">
              <w:marLeft w:val="0"/>
              <w:marRight w:val="0"/>
              <w:marTop w:val="0"/>
              <w:marBottom w:val="0"/>
              <w:divBdr>
                <w:top w:val="none" w:sz="0" w:space="0" w:color="auto"/>
                <w:left w:val="none" w:sz="0" w:space="0" w:color="auto"/>
                <w:bottom w:val="none" w:sz="0" w:space="0" w:color="auto"/>
                <w:right w:val="none" w:sz="0" w:space="0" w:color="auto"/>
              </w:divBdr>
            </w:div>
          </w:divsChild>
        </w:div>
        <w:div w:id="1590384655">
          <w:marLeft w:val="0"/>
          <w:marRight w:val="0"/>
          <w:marTop w:val="0"/>
          <w:marBottom w:val="0"/>
          <w:divBdr>
            <w:top w:val="none" w:sz="0" w:space="0" w:color="auto"/>
            <w:left w:val="none" w:sz="0" w:space="0" w:color="auto"/>
            <w:bottom w:val="none" w:sz="0" w:space="0" w:color="auto"/>
            <w:right w:val="none" w:sz="0" w:space="0" w:color="auto"/>
          </w:divBdr>
          <w:divsChild>
            <w:div w:id="677512014">
              <w:marLeft w:val="0"/>
              <w:marRight w:val="0"/>
              <w:marTop w:val="0"/>
              <w:marBottom w:val="0"/>
              <w:divBdr>
                <w:top w:val="none" w:sz="0" w:space="0" w:color="auto"/>
                <w:left w:val="none" w:sz="0" w:space="0" w:color="auto"/>
                <w:bottom w:val="none" w:sz="0" w:space="0" w:color="auto"/>
                <w:right w:val="none" w:sz="0" w:space="0" w:color="auto"/>
              </w:divBdr>
            </w:div>
          </w:divsChild>
        </w:div>
        <w:div w:id="1774743204">
          <w:marLeft w:val="0"/>
          <w:marRight w:val="0"/>
          <w:marTop w:val="0"/>
          <w:marBottom w:val="0"/>
          <w:divBdr>
            <w:top w:val="none" w:sz="0" w:space="0" w:color="auto"/>
            <w:left w:val="none" w:sz="0" w:space="0" w:color="auto"/>
            <w:bottom w:val="none" w:sz="0" w:space="0" w:color="auto"/>
            <w:right w:val="none" w:sz="0" w:space="0" w:color="auto"/>
          </w:divBdr>
          <w:divsChild>
            <w:div w:id="863980719">
              <w:marLeft w:val="0"/>
              <w:marRight w:val="0"/>
              <w:marTop w:val="0"/>
              <w:marBottom w:val="0"/>
              <w:divBdr>
                <w:top w:val="none" w:sz="0" w:space="0" w:color="auto"/>
                <w:left w:val="none" w:sz="0" w:space="0" w:color="auto"/>
                <w:bottom w:val="none" w:sz="0" w:space="0" w:color="auto"/>
                <w:right w:val="none" w:sz="0" w:space="0" w:color="auto"/>
              </w:divBdr>
            </w:div>
          </w:divsChild>
        </w:div>
        <w:div w:id="1802456703">
          <w:marLeft w:val="0"/>
          <w:marRight w:val="0"/>
          <w:marTop w:val="0"/>
          <w:marBottom w:val="0"/>
          <w:divBdr>
            <w:top w:val="none" w:sz="0" w:space="0" w:color="auto"/>
            <w:left w:val="none" w:sz="0" w:space="0" w:color="auto"/>
            <w:bottom w:val="none" w:sz="0" w:space="0" w:color="auto"/>
            <w:right w:val="none" w:sz="0" w:space="0" w:color="auto"/>
          </w:divBdr>
          <w:divsChild>
            <w:div w:id="1597861031">
              <w:marLeft w:val="0"/>
              <w:marRight w:val="0"/>
              <w:marTop w:val="0"/>
              <w:marBottom w:val="0"/>
              <w:divBdr>
                <w:top w:val="none" w:sz="0" w:space="0" w:color="auto"/>
                <w:left w:val="none" w:sz="0" w:space="0" w:color="auto"/>
                <w:bottom w:val="none" w:sz="0" w:space="0" w:color="auto"/>
                <w:right w:val="none" w:sz="0" w:space="0" w:color="auto"/>
              </w:divBdr>
            </w:div>
          </w:divsChild>
        </w:div>
        <w:div w:id="1852835961">
          <w:marLeft w:val="0"/>
          <w:marRight w:val="0"/>
          <w:marTop w:val="0"/>
          <w:marBottom w:val="0"/>
          <w:divBdr>
            <w:top w:val="none" w:sz="0" w:space="0" w:color="auto"/>
            <w:left w:val="none" w:sz="0" w:space="0" w:color="auto"/>
            <w:bottom w:val="none" w:sz="0" w:space="0" w:color="auto"/>
            <w:right w:val="none" w:sz="0" w:space="0" w:color="auto"/>
          </w:divBdr>
          <w:divsChild>
            <w:div w:id="2009363684">
              <w:marLeft w:val="0"/>
              <w:marRight w:val="0"/>
              <w:marTop w:val="0"/>
              <w:marBottom w:val="0"/>
              <w:divBdr>
                <w:top w:val="none" w:sz="0" w:space="0" w:color="auto"/>
                <w:left w:val="none" w:sz="0" w:space="0" w:color="auto"/>
                <w:bottom w:val="none" w:sz="0" w:space="0" w:color="auto"/>
                <w:right w:val="none" w:sz="0" w:space="0" w:color="auto"/>
              </w:divBdr>
            </w:div>
          </w:divsChild>
        </w:div>
        <w:div w:id="1878347586">
          <w:marLeft w:val="0"/>
          <w:marRight w:val="0"/>
          <w:marTop w:val="0"/>
          <w:marBottom w:val="0"/>
          <w:divBdr>
            <w:top w:val="none" w:sz="0" w:space="0" w:color="auto"/>
            <w:left w:val="none" w:sz="0" w:space="0" w:color="auto"/>
            <w:bottom w:val="none" w:sz="0" w:space="0" w:color="auto"/>
            <w:right w:val="none" w:sz="0" w:space="0" w:color="auto"/>
          </w:divBdr>
          <w:divsChild>
            <w:div w:id="421340042">
              <w:marLeft w:val="0"/>
              <w:marRight w:val="0"/>
              <w:marTop w:val="0"/>
              <w:marBottom w:val="0"/>
              <w:divBdr>
                <w:top w:val="none" w:sz="0" w:space="0" w:color="auto"/>
                <w:left w:val="none" w:sz="0" w:space="0" w:color="auto"/>
                <w:bottom w:val="none" w:sz="0" w:space="0" w:color="auto"/>
                <w:right w:val="none" w:sz="0" w:space="0" w:color="auto"/>
              </w:divBdr>
            </w:div>
          </w:divsChild>
        </w:div>
        <w:div w:id="1907913705">
          <w:marLeft w:val="0"/>
          <w:marRight w:val="0"/>
          <w:marTop w:val="0"/>
          <w:marBottom w:val="0"/>
          <w:divBdr>
            <w:top w:val="none" w:sz="0" w:space="0" w:color="auto"/>
            <w:left w:val="none" w:sz="0" w:space="0" w:color="auto"/>
            <w:bottom w:val="none" w:sz="0" w:space="0" w:color="auto"/>
            <w:right w:val="none" w:sz="0" w:space="0" w:color="auto"/>
          </w:divBdr>
          <w:divsChild>
            <w:div w:id="2068868513">
              <w:marLeft w:val="0"/>
              <w:marRight w:val="0"/>
              <w:marTop w:val="0"/>
              <w:marBottom w:val="0"/>
              <w:divBdr>
                <w:top w:val="none" w:sz="0" w:space="0" w:color="auto"/>
                <w:left w:val="none" w:sz="0" w:space="0" w:color="auto"/>
                <w:bottom w:val="none" w:sz="0" w:space="0" w:color="auto"/>
                <w:right w:val="none" w:sz="0" w:space="0" w:color="auto"/>
              </w:divBdr>
            </w:div>
          </w:divsChild>
        </w:div>
        <w:div w:id="1982415513">
          <w:marLeft w:val="0"/>
          <w:marRight w:val="0"/>
          <w:marTop w:val="0"/>
          <w:marBottom w:val="0"/>
          <w:divBdr>
            <w:top w:val="none" w:sz="0" w:space="0" w:color="auto"/>
            <w:left w:val="none" w:sz="0" w:space="0" w:color="auto"/>
            <w:bottom w:val="none" w:sz="0" w:space="0" w:color="auto"/>
            <w:right w:val="none" w:sz="0" w:space="0" w:color="auto"/>
          </w:divBdr>
          <w:divsChild>
            <w:div w:id="7799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1010">
      <w:bodyDiv w:val="1"/>
      <w:marLeft w:val="0"/>
      <w:marRight w:val="0"/>
      <w:marTop w:val="0"/>
      <w:marBottom w:val="0"/>
      <w:divBdr>
        <w:top w:val="none" w:sz="0" w:space="0" w:color="auto"/>
        <w:left w:val="none" w:sz="0" w:space="0" w:color="auto"/>
        <w:bottom w:val="none" w:sz="0" w:space="0" w:color="auto"/>
        <w:right w:val="none" w:sz="0" w:space="0" w:color="auto"/>
      </w:divBdr>
    </w:div>
    <w:div w:id="1924335318">
      <w:bodyDiv w:val="1"/>
      <w:marLeft w:val="0"/>
      <w:marRight w:val="0"/>
      <w:marTop w:val="0"/>
      <w:marBottom w:val="0"/>
      <w:divBdr>
        <w:top w:val="none" w:sz="0" w:space="0" w:color="auto"/>
        <w:left w:val="none" w:sz="0" w:space="0" w:color="auto"/>
        <w:bottom w:val="none" w:sz="0" w:space="0" w:color="auto"/>
        <w:right w:val="none" w:sz="0" w:space="0" w:color="auto"/>
      </w:divBdr>
    </w:div>
    <w:div w:id="1936205138">
      <w:bodyDiv w:val="1"/>
      <w:marLeft w:val="0"/>
      <w:marRight w:val="0"/>
      <w:marTop w:val="0"/>
      <w:marBottom w:val="0"/>
      <w:divBdr>
        <w:top w:val="none" w:sz="0" w:space="0" w:color="auto"/>
        <w:left w:val="none" w:sz="0" w:space="0" w:color="auto"/>
        <w:bottom w:val="none" w:sz="0" w:space="0" w:color="auto"/>
        <w:right w:val="none" w:sz="0" w:space="0" w:color="auto"/>
      </w:divBdr>
    </w:div>
    <w:div w:id="2014801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jpg"/><Relationship Id="rId39" Type="http://schemas.openxmlformats.org/officeDocument/2006/relationships/image" Target="media/image22.jp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microsoft.com/office/2020/10/relationships/intelligence" Target="intelligence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326aaa1-dc5b-400b-9b33-8992d719744b">
      <Terms xmlns="http://schemas.microsoft.com/office/infopath/2007/PartnerControls"/>
    </lcf76f155ced4ddcb4097134ff3c332f>
    <TaxCatchAll xmlns="79ee5b46-ae3d-4101-a402-de0b5256da3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13DD7C0D1421740A6CEBC0EBDB9DDD4" ma:contentTypeVersion="11" ma:contentTypeDescription="Create a new document." ma:contentTypeScope="" ma:versionID="8719ea187cb6c3047df7a3603bd68cf4">
  <xsd:schema xmlns:xsd="http://www.w3.org/2001/XMLSchema" xmlns:xs="http://www.w3.org/2001/XMLSchema" xmlns:p="http://schemas.microsoft.com/office/2006/metadata/properties" xmlns:ns2="9326aaa1-dc5b-400b-9b33-8992d719744b" xmlns:ns3="79ee5b46-ae3d-4101-a402-de0b5256da3d" targetNamespace="http://schemas.microsoft.com/office/2006/metadata/properties" ma:root="true" ma:fieldsID="1174e953af6199441f3a3044d5f9ed63" ns2:_="" ns3:_="">
    <xsd:import namespace="9326aaa1-dc5b-400b-9b33-8992d719744b"/>
    <xsd:import namespace="79ee5b46-ae3d-4101-a402-de0b5256da3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26aaa1-dc5b-400b-9b33-8992d71974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28e5b72-a11e-43e4-996b-2cb2b326d1f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9ee5b46-ae3d-4101-a402-de0b5256da3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96e7834-8338-4e7e-9a71-20fda19bc98c}" ma:internalName="TaxCatchAll" ma:showField="CatchAllData" ma:web="79ee5b46-ae3d-4101-a402-de0b5256da3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F0890A-7C9B-4C52-8AC9-11228C05DC04}">
  <ds:schemaRefs>
    <ds:schemaRef ds:uri="http://schemas.microsoft.com/sharepoint/v3/contenttype/forms"/>
  </ds:schemaRefs>
</ds:datastoreItem>
</file>

<file path=customXml/itemProps2.xml><?xml version="1.0" encoding="utf-8"?>
<ds:datastoreItem xmlns:ds="http://schemas.openxmlformats.org/officeDocument/2006/customXml" ds:itemID="{4B1A3D11-5B6C-4EE8-AFA8-8BCF748B5D66}">
  <ds:schemaRefs>
    <ds:schemaRef ds:uri="http://schemas.openxmlformats.org/officeDocument/2006/bibliography"/>
  </ds:schemaRefs>
</ds:datastoreItem>
</file>

<file path=customXml/itemProps3.xml><?xml version="1.0" encoding="utf-8"?>
<ds:datastoreItem xmlns:ds="http://schemas.openxmlformats.org/officeDocument/2006/customXml" ds:itemID="{FFFFC592-1E95-4034-BB74-24257A3B7FD9}">
  <ds:schemaRefs>
    <ds:schemaRef ds:uri="http://schemas.microsoft.com/office/2006/metadata/properties"/>
    <ds:schemaRef ds:uri="http://schemas.microsoft.com/office/infopath/2007/PartnerControls"/>
    <ds:schemaRef ds:uri="9326aaa1-dc5b-400b-9b33-8992d719744b"/>
    <ds:schemaRef ds:uri="79ee5b46-ae3d-4101-a402-de0b5256da3d"/>
  </ds:schemaRefs>
</ds:datastoreItem>
</file>

<file path=customXml/itemProps4.xml><?xml version="1.0" encoding="utf-8"?>
<ds:datastoreItem xmlns:ds="http://schemas.openxmlformats.org/officeDocument/2006/customXml" ds:itemID="{7EB4E8B8-F4B2-4A18-BF4B-4F95717521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26aaa1-dc5b-400b-9b33-8992d719744b"/>
    <ds:schemaRef ds:uri="79ee5b46-ae3d-4101-a402-de0b5256da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6817</Words>
  <Characters>38861</Characters>
  <Application>Microsoft Office Word</Application>
  <DocSecurity>4</DocSecurity>
  <Lines>323</Lines>
  <Paragraphs>91</Paragraphs>
  <ScaleCrop>false</ScaleCrop>
  <Company>Texas A&amp;M University</Company>
  <LinksUpToDate>false</LinksUpToDate>
  <CharactersWithSpaces>45587</CharactersWithSpaces>
  <SharedDoc>false</SharedDoc>
  <HLinks>
    <vt:vector size="492" baseType="variant">
      <vt:variant>
        <vt:i4>1114165</vt:i4>
      </vt:variant>
      <vt:variant>
        <vt:i4>494</vt:i4>
      </vt:variant>
      <vt:variant>
        <vt:i4>0</vt:i4>
      </vt:variant>
      <vt:variant>
        <vt:i4>5</vt:i4>
      </vt:variant>
      <vt:variant>
        <vt:lpwstr/>
      </vt:variant>
      <vt:variant>
        <vt:lpwstr>_Toc196770589</vt:lpwstr>
      </vt:variant>
      <vt:variant>
        <vt:i4>1114165</vt:i4>
      </vt:variant>
      <vt:variant>
        <vt:i4>488</vt:i4>
      </vt:variant>
      <vt:variant>
        <vt:i4>0</vt:i4>
      </vt:variant>
      <vt:variant>
        <vt:i4>5</vt:i4>
      </vt:variant>
      <vt:variant>
        <vt:lpwstr/>
      </vt:variant>
      <vt:variant>
        <vt:lpwstr>_Toc196770588</vt:lpwstr>
      </vt:variant>
      <vt:variant>
        <vt:i4>1114165</vt:i4>
      </vt:variant>
      <vt:variant>
        <vt:i4>482</vt:i4>
      </vt:variant>
      <vt:variant>
        <vt:i4>0</vt:i4>
      </vt:variant>
      <vt:variant>
        <vt:i4>5</vt:i4>
      </vt:variant>
      <vt:variant>
        <vt:lpwstr/>
      </vt:variant>
      <vt:variant>
        <vt:lpwstr>_Toc196770587</vt:lpwstr>
      </vt:variant>
      <vt:variant>
        <vt:i4>1114165</vt:i4>
      </vt:variant>
      <vt:variant>
        <vt:i4>476</vt:i4>
      </vt:variant>
      <vt:variant>
        <vt:i4>0</vt:i4>
      </vt:variant>
      <vt:variant>
        <vt:i4>5</vt:i4>
      </vt:variant>
      <vt:variant>
        <vt:lpwstr/>
      </vt:variant>
      <vt:variant>
        <vt:lpwstr>_Toc196770586</vt:lpwstr>
      </vt:variant>
      <vt:variant>
        <vt:i4>1114165</vt:i4>
      </vt:variant>
      <vt:variant>
        <vt:i4>470</vt:i4>
      </vt:variant>
      <vt:variant>
        <vt:i4>0</vt:i4>
      </vt:variant>
      <vt:variant>
        <vt:i4>5</vt:i4>
      </vt:variant>
      <vt:variant>
        <vt:lpwstr/>
      </vt:variant>
      <vt:variant>
        <vt:lpwstr>_Toc196770585</vt:lpwstr>
      </vt:variant>
      <vt:variant>
        <vt:i4>1114165</vt:i4>
      </vt:variant>
      <vt:variant>
        <vt:i4>464</vt:i4>
      </vt:variant>
      <vt:variant>
        <vt:i4>0</vt:i4>
      </vt:variant>
      <vt:variant>
        <vt:i4>5</vt:i4>
      </vt:variant>
      <vt:variant>
        <vt:lpwstr/>
      </vt:variant>
      <vt:variant>
        <vt:lpwstr>_Toc196770584</vt:lpwstr>
      </vt:variant>
      <vt:variant>
        <vt:i4>1114165</vt:i4>
      </vt:variant>
      <vt:variant>
        <vt:i4>458</vt:i4>
      </vt:variant>
      <vt:variant>
        <vt:i4>0</vt:i4>
      </vt:variant>
      <vt:variant>
        <vt:i4>5</vt:i4>
      </vt:variant>
      <vt:variant>
        <vt:lpwstr/>
      </vt:variant>
      <vt:variant>
        <vt:lpwstr>_Toc196770583</vt:lpwstr>
      </vt:variant>
      <vt:variant>
        <vt:i4>1114165</vt:i4>
      </vt:variant>
      <vt:variant>
        <vt:i4>452</vt:i4>
      </vt:variant>
      <vt:variant>
        <vt:i4>0</vt:i4>
      </vt:variant>
      <vt:variant>
        <vt:i4>5</vt:i4>
      </vt:variant>
      <vt:variant>
        <vt:lpwstr/>
      </vt:variant>
      <vt:variant>
        <vt:lpwstr>_Toc196770582</vt:lpwstr>
      </vt:variant>
      <vt:variant>
        <vt:i4>1114165</vt:i4>
      </vt:variant>
      <vt:variant>
        <vt:i4>446</vt:i4>
      </vt:variant>
      <vt:variant>
        <vt:i4>0</vt:i4>
      </vt:variant>
      <vt:variant>
        <vt:i4>5</vt:i4>
      </vt:variant>
      <vt:variant>
        <vt:lpwstr/>
      </vt:variant>
      <vt:variant>
        <vt:lpwstr>_Toc196770581</vt:lpwstr>
      </vt:variant>
      <vt:variant>
        <vt:i4>1114165</vt:i4>
      </vt:variant>
      <vt:variant>
        <vt:i4>440</vt:i4>
      </vt:variant>
      <vt:variant>
        <vt:i4>0</vt:i4>
      </vt:variant>
      <vt:variant>
        <vt:i4>5</vt:i4>
      </vt:variant>
      <vt:variant>
        <vt:lpwstr/>
      </vt:variant>
      <vt:variant>
        <vt:lpwstr>_Toc196770580</vt:lpwstr>
      </vt:variant>
      <vt:variant>
        <vt:i4>1966133</vt:i4>
      </vt:variant>
      <vt:variant>
        <vt:i4>434</vt:i4>
      </vt:variant>
      <vt:variant>
        <vt:i4>0</vt:i4>
      </vt:variant>
      <vt:variant>
        <vt:i4>5</vt:i4>
      </vt:variant>
      <vt:variant>
        <vt:lpwstr/>
      </vt:variant>
      <vt:variant>
        <vt:lpwstr>_Toc196770579</vt:lpwstr>
      </vt:variant>
      <vt:variant>
        <vt:i4>1966133</vt:i4>
      </vt:variant>
      <vt:variant>
        <vt:i4>428</vt:i4>
      </vt:variant>
      <vt:variant>
        <vt:i4>0</vt:i4>
      </vt:variant>
      <vt:variant>
        <vt:i4>5</vt:i4>
      </vt:variant>
      <vt:variant>
        <vt:lpwstr/>
      </vt:variant>
      <vt:variant>
        <vt:lpwstr>_Toc196770578</vt:lpwstr>
      </vt:variant>
      <vt:variant>
        <vt:i4>1966133</vt:i4>
      </vt:variant>
      <vt:variant>
        <vt:i4>422</vt:i4>
      </vt:variant>
      <vt:variant>
        <vt:i4>0</vt:i4>
      </vt:variant>
      <vt:variant>
        <vt:i4>5</vt:i4>
      </vt:variant>
      <vt:variant>
        <vt:lpwstr/>
      </vt:variant>
      <vt:variant>
        <vt:lpwstr>_Toc196770577</vt:lpwstr>
      </vt:variant>
      <vt:variant>
        <vt:i4>1966133</vt:i4>
      </vt:variant>
      <vt:variant>
        <vt:i4>416</vt:i4>
      </vt:variant>
      <vt:variant>
        <vt:i4>0</vt:i4>
      </vt:variant>
      <vt:variant>
        <vt:i4>5</vt:i4>
      </vt:variant>
      <vt:variant>
        <vt:lpwstr/>
      </vt:variant>
      <vt:variant>
        <vt:lpwstr>_Toc196770576</vt:lpwstr>
      </vt:variant>
      <vt:variant>
        <vt:i4>1966133</vt:i4>
      </vt:variant>
      <vt:variant>
        <vt:i4>410</vt:i4>
      </vt:variant>
      <vt:variant>
        <vt:i4>0</vt:i4>
      </vt:variant>
      <vt:variant>
        <vt:i4>5</vt:i4>
      </vt:variant>
      <vt:variant>
        <vt:lpwstr/>
      </vt:variant>
      <vt:variant>
        <vt:lpwstr>_Toc196770575</vt:lpwstr>
      </vt:variant>
      <vt:variant>
        <vt:i4>1966133</vt:i4>
      </vt:variant>
      <vt:variant>
        <vt:i4>404</vt:i4>
      </vt:variant>
      <vt:variant>
        <vt:i4>0</vt:i4>
      </vt:variant>
      <vt:variant>
        <vt:i4>5</vt:i4>
      </vt:variant>
      <vt:variant>
        <vt:lpwstr/>
      </vt:variant>
      <vt:variant>
        <vt:lpwstr>_Toc196770574</vt:lpwstr>
      </vt:variant>
      <vt:variant>
        <vt:i4>1966133</vt:i4>
      </vt:variant>
      <vt:variant>
        <vt:i4>398</vt:i4>
      </vt:variant>
      <vt:variant>
        <vt:i4>0</vt:i4>
      </vt:variant>
      <vt:variant>
        <vt:i4>5</vt:i4>
      </vt:variant>
      <vt:variant>
        <vt:lpwstr/>
      </vt:variant>
      <vt:variant>
        <vt:lpwstr>_Toc196770573</vt:lpwstr>
      </vt:variant>
      <vt:variant>
        <vt:i4>1966133</vt:i4>
      </vt:variant>
      <vt:variant>
        <vt:i4>392</vt:i4>
      </vt:variant>
      <vt:variant>
        <vt:i4>0</vt:i4>
      </vt:variant>
      <vt:variant>
        <vt:i4>5</vt:i4>
      </vt:variant>
      <vt:variant>
        <vt:lpwstr/>
      </vt:variant>
      <vt:variant>
        <vt:lpwstr>_Toc196770572</vt:lpwstr>
      </vt:variant>
      <vt:variant>
        <vt:i4>1966133</vt:i4>
      </vt:variant>
      <vt:variant>
        <vt:i4>386</vt:i4>
      </vt:variant>
      <vt:variant>
        <vt:i4>0</vt:i4>
      </vt:variant>
      <vt:variant>
        <vt:i4>5</vt:i4>
      </vt:variant>
      <vt:variant>
        <vt:lpwstr/>
      </vt:variant>
      <vt:variant>
        <vt:lpwstr>_Toc196770571</vt:lpwstr>
      </vt:variant>
      <vt:variant>
        <vt:i4>1966133</vt:i4>
      </vt:variant>
      <vt:variant>
        <vt:i4>380</vt:i4>
      </vt:variant>
      <vt:variant>
        <vt:i4>0</vt:i4>
      </vt:variant>
      <vt:variant>
        <vt:i4>5</vt:i4>
      </vt:variant>
      <vt:variant>
        <vt:lpwstr/>
      </vt:variant>
      <vt:variant>
        <vt:lpwstr>_Toc196770570</vt:lpwstr>
      </vt:variant>
      <vt:variant>
        <vt:i4>2031669</vt:i4>
      </vt:variant>
      <vt:variant>
        <vt:i4>374</vt:i4>
      </vt:variant>
      <vt:variant>
        <vt:i4>0</vt:i4>
      </vt:variant>
      <vt:variant>
        <vt:i4>5</vt:i4>
      </vt:variant>
      <vt:variant>
        <vt:lpwstr/>
      </vt:variant>
      <vt:variant>
        <vt:lpwstr>_Toc196770569</vt:lpwstr>
      </vt:variant>
      <vt:variant>
        <vt:i4>2031669</vt:i4>
      </vt:variant>
      <vt:variant>
        <vt:i4>368</vt:i4>
      </vt:variant>
      <vt:variant>
        <vt:i4>0</vt:i4>
      </vt:variant>
      <vt:variant>
        <vt:i4>5</vt:i4>
      </vt:variant>
      <vt:variant>
        <vt:lpwstr/>
      </vt:variant>
      <vt:variant>
        <vt:lpwstr>_Toc196770568</vt:lpwstr>
      </vt:variant>
      <vt:variant>
        <vt:i4>2031669</vt:i4>
      </vt:variant>
      <vt:variant>
        <vt:i4>362</vt:i4>
      </vt:variant>
      <vt:variant>
        <vt:i4>0</vt:i4>
      </vt:variant>
      <vt:variant>
        <vt:i4>5</vt:i4>
      </vt:variant>
      <vt:variant>
        <vt:lpwstr/>
      </vt:variant>
      <vt:variant>
        <vt:lpwstr>_Toc196770567</vt:lpwstr>
      </vt:variant>
      <vt:variant>
        <vt:i4>2031669</vt:i4>
      </vt:variant>
      <vt:variant>
        <vt:i4>356</vt:i4>
      </vt:variant>
      <vt:variant>
        <vt:i4>0</vt:i4>
      </vt:variant>
      <vt:variant>
        <vt:i4>5</vt:i4>
      </vt:variant>
      <vt:variant>
        <vt:lpwstr/>
      </vt:variant>
      <vt:variant>
        <vt:lpwstr>_Toc196770566</vt:lpwstr>
      </vt:variant>
      <vt:variant>
        <vt:i4>2031669</vt:i4>
      </vt:variant>
      <vt:variant>
        <vt:i4>350</vt:i4>
      </vt:variant>
      <vt:variant>
        <vt:i4>0</vt:i4>
      </vt:variant>
      <vt:variant>
        <vt:i4>5</vt:i4>
      </vt:variant>
      <vt:variant>
        <vt:lpwstr/>
      </vt:variant>
      <vt:variant>
        <vt:lpwstr>_Toc196770565</vt:lpwstr>
      </vt:variant>
      <vt:variant>
        <vt:i4>2031669</vt:i4>
      </vt:variant>
      <vt:variant>
        <vt:i4>344</vt:i4>
      </vt:variant>
      <vt:variant>
        <vt:i4>0</vt:i4>
      </vt:variant>
      <vt:variant>
        <vt:i4>5</vt:i4>
      </vt:variant>
      <vt:variant>
        <vt:lpwstr/>
      </vt:variant>
      <vt:variant>
        <vt:lpwstr>_Toc196770564</vt:lpwstr>
      </vt:variant>
      <vt:variant>
        <vt:i4>2031669</vt:i4>
      </vt:variant>
      <vt:variant>
        <vt:i4>338</vt:i4>
      </vt:variant>
      <vt:variant>
        <vt:i4>0</vt:i4>
      </vt:variant>
      <vt:variant>
        <vt:i4>5</vt:i4>
      </vt:variant>
      <vt:variant>
        <vt:lpwstr/>
      </vt:variant>
      <vt:variant>
        <vt:lpwstr>_Toc196770563</vt:lpwstr>
      </vt:variant>
      <vt:variant>
        <vt:i4>2031669</vt:i4>
      </vt:variant>
      <vt:variant>
        <vt:i4>332</vt:i4>
      </vt:variant>
      <vt:variant>
        <vt:i4>0</vt:i4>
      </vt:variant>
      <vt:variant>
        <vt:i4>5</vt:i4>
      </vt:variant>
      <vt:variant>
        <vt:lpwstr/>
      </vt:variant>
      <vt:variant>
        <vt:lpwstr>_Toc196770562</vt:lpwstr>
      </vt:variant>
      <vt:variant>
        <vt:i4>2031669</vt:i4>
      </vt:variant>
      <vt:variant>
        <vt:i4>326</vt:i4>
      </vt:variant>
      <vt:variant>
        <vt:i4>0</vt:i4>
      </vt:variant>
      <vt:variant>
        <vt:i4>5</vt:i4>
      </vt:variant>
      <vt:variant>
        <vt:lpwstr/>
      </vt:variant>
      <vt:variant>
        <vt:lpwstr>_Toc196770561</vt:lpwstr>
      </vt:variant>
      <vt:variant>
        <vt:i4>2031669</vt:i4>
      </vt:variant>
      <vt:variant>
        <vt:i4>320</vt:i4>
      </vt:variant>
      <vt:variant>
        <vt:i4>0</vt:i4>
      </vt:variant>
      <vt:variant>
        <vt:i4>5</vt:i4>
      </vt:variant>
      <vt:variant>
        <vt:lpwstr/>
      </vt:variant>
      <vt:variant>
        <vt:lpwstr>_Toc196770560</vt:lpwstr>
      </vt:variant>
      <vt:variant>
        <vt:i4>1835061</vt:i4>
      </vt:variant>
      <vt:variant>
        <vt:i4>314</vt:i4>
      </vt:variant>
      <vt:variant>
        <vt:i4>0</vt:i4>
      </vt:variant>
      <vt:variant>
        <vt:i4>5</vt:i4>
      </vt:variant>
      <vt:variant>
        <vt:lpwstr/>
      </vt:variant>
      <vt:variant>
        <vt:lpwstr>_Toc196770559</vt:lpwstr>
      </vt:variant>
      <vt:variant>
        <vt:i4>1835061</vt:i4>
      </vt:variant>
      <vt:variant>
        <vt:i4>308</vt:i4>
      </vt:variant>
      <vt:variant>
        <vt:i4>0</vt:i4>
      </vt:variant>
      <vt:variant>
        <vt:i4>5</vt:i4>
      </vt:variant>
      <vt:variant>
        <vt:lpwstr/>
      </vt:variant>
      <vt:variant>
        <vt:lpwstr>_Toc196770558</vt:lpwstr>
      </vt:variant>
      <vt:variant>
        <vt:i4>1835061</vt:i4>
      </vt:variant>
      <vt:variant>
        <vt:i4>302</vt:i4>
      </vt:variant>
      <vt:variant>
        <vt:i4>0</vt:i4>
      </vt:variant>
      <vt:variant>
        <vt:i4>5</vt:i4>
      </vt:variant>
      <vt:variant>
        <vt:lpwstr/>
      </vt:variant>
      <vt:variant>
        <vt:lpwstr>_Toc196770557</vt:lpwstr>
      </vt:variant>
      <vt:variant>
        <vt:i4>1835061</vt:i4>
      </vt:variant>
      <vt:variant>
        <vt:i4>296</vt:i4>
      </vt:variant>
      <vt:variant>
        <vt:i4>0</vt:i4>
      </vt:variant>
      <vt:variant>
        <vt:i4>5</vt:i4>
      </vt:variant>
      <vt:variant>
        <vt:lpwstr/>
      </vt:variant>
      <vt:variant>
        <vt:lpwstr>_Toc196770556</vt:lpwstr>
      </vt:variant>
      <vt:variant>
        <vt:i4>1835061</vt:i4>
      </vt:variant>
      <vt:variant>
        <vt:i4>290</vt:i4>
      </vt:variant>
      <vt:variant>
        <vt:i4>0</vt:i4>
      </vt:variant>
      <vt:variant>
        <vt:i4>5</vt:i4>
      </vt:variant>
      <vt:variant>
        <vt:lpwstr/>
      </vt:variant>
      <vt:variant>
        <vt:lpwstr>_Toc196770555</vt:lpwstr>
      </vt:variant>
      <vt:variant>
        <vt:i4>1769528</vt:i4>
      </vt:variant>
      <vt:variant>
        <vt:i4>281</vt:i4>
      </vt:variant>
      <vt:variant>
        <vt:i4>0</vt:i4>
      </vt:variant>
      <vt:variant>
        <vt:i4>5</vt:i4>
      </vt:variant>
      <vt:variant>
        <vt:lpwstr/>
      </vt:variant>
      <vt:variant>
        <vt:lpwstr>_Toc196765978</vt:lpwstr>
      </vt:variant>
      <vt:variant>
        <vt:i4>1769528</vt:i4>
      </vt:variant>
      <vt:variant>
        <vt:i4>275</vt:i4>
      </vt:variant>
      <vt:variant>
        <vt:i4>0</vt:i4>
      </vt:variant>
      <vt:variant>
        <vt:i4>5</vt:i4>
      </vt:variant>
      <vt:variant>
        <vt:lpwstr/>
      </vt:variant>
      <vt:variant>
        <vt:lpwstr>_Toc196765977</vt:lpwstr>
      </vt:variant>
      <vt:variant>
        <vt:i4>1769528</vt:i4>
      </vt:variant>
      <vt:variant>
        <vt:i4>269</vt:i4>
      </vt:variant>
      <vt:variant>
        <vt:i4>0</vt:i4>
      </vt:variant>
      <vt:variant>
        <vt:i4>5</vt:i4>
      </vt:variant>
      <vt:variant>
        <vt:lpwstr/>
      </vt:variant>
      <vt:variant>
        <vt:lpwstr>_Toc196765976</vt:lpwstr>
      </vt:variant>
      <vt:variant>
        <vt:i4>1769528</vt:i4>
      </vt:variant>
      <vt:variant>
        <vt:i4>263</vt:i4>
      </vt:variant>
      <vt:variant>
        <vt:i4>0</vt:i4>
      </vt:variant>
      <vt:variant>
        <vt:i4>5</vt:i4>
      </vt:variant>
      <vt:variant>
        <vt:lpwstr/>
      </vt:variant>
      <vt:variant>
        <vt:lpwstr>_Toc196765975</vt:lpwstr>
      </vt:variant>
      <vt:variant>
        <vt:i4>1769528</vt:i4>
      </vt:variant>
      <vt:variant>
        <vt:i4>257</vt:i4>
      </vt:variant>
      <vt:variant>
        <vt:i4>0</vt:i4>
      </vt:variant>
      <vt:variant>
        <vt:i4>5</vt:i4>
      </vt:variant>
      <vt:variant>
        <vt:lpwstr/>
      </vt:variant>
      <vt:variant>
        <vt:lpwstr>_Toc196765974</vt:lpwstr>
      </vt:variant>
      <vt:variant>
        <vt:i4>1769528</vt:i4>
      </vt:variant>
      <vt:variant>
        <vt:i4>251</vt:i4>
      </vt:variant>
      <vt:variant>
        <vt:i4>0</vt:i4>
      </vt:variant>
      <vt:variant>
        <vt:i4>5</vt:i4>
      </vt:variant>
      <vt:variant>
        <vt:lpwstr/>
      </vt:variant>
      <vt:variant>
        <vt:lpwstr>_Toc196765973</vt:lpwstr>
      </vt:variant>
      <vt:variant>
        <vt:i4>1769528</vt:i4>
      </vt:variant>
      <vt:variant>
        <vt:i4>245</vt:i4>
      </vt:variant>
      <vt:variant>
        <vt:i4>0</vt:i4>
      </vt:variant>
      <vt:variant>
        <vt:i4>5</vt:i4>
      </vt:variant>
      <vt:variant>
        <vt:lpwstr/>
      </vt:variant>
      <vt:variant>
        <vt:lpwstr>_Toc196765972</vt:lpwstr>
      </vt:variant>
      <vt:variant>
        <vt:i4>1769528</vt:i4>
      </vt:variant>
      <vt:variant>
        <vt:i4>239</vt:i4>
      </vt:variant>
      <vt:variant>
        <vt:i4>0</vt:i4>
      </vt:variant>
      <vt:variant>
        <vt:i4>5</vt:i4>
      </vt:variant>
      <vt:variant>
        <vt:lpwstr/>
      </vt:variant>
      <vt:variant>
        <vt:lpwstr>_Toc196765971</vt:lpwstr>
      </vt:variant>
      <vt:variant>
        <vt:i4>1769528</vt:i4>
      </vt:variant>
      <vt:variant>
        <vt:i4>233</vt:i4>
      </vt:variant>
      <vt:variant>
        <vt:i4>0</vt:i4>
      </vt:variant>
      <vt:variant>
        <vt:i4>5</vt:i4>
      </vt:variant>
      <vt:variant>
        <vt:lpwstr/>
      </vt:variant>
      <vt:variant>
        <vt:lpwstr>_Toc196765970</vt:lpwstr>
      </vt:variant>
      <vt:variant>
        <vt:i4>1703992</vt:i4>
      </vt:variant>
      <vt:variant>
        <vt:i4>227</vt:i4>
      </vt:variant>
      <vt:variant>
        <vt:i4>0</vt:i4>
      </vt:variant>
      <vt:variant>
        <vt:i4>5</vt:i4>
      </vt:variant>
      <vt:variant>
        <vt:lpwstr/>
      </vt:variant>
      <vt:variant>
        <vt:lpwstr>_Toc196765969</vt:lpwstr>
      </vt:variant>
      <vt:variant>
        <vt:i4>1703992</vt:i4>
      </vt:variant>
      <vt:variant>
        <vt:i4>221</vt:i4>
      </vt:variant>
      <vt:variant>
        <vt:i4>0</vt:i4>
      </vt:variant>
      <vt:variant>
        <vt:i4>5</vt:i4>
      </vt:variant>
      <vt:variant>
        <vt:lpwstr/>
      </vt:variant>
      <vt:variant>
        <vt:lpwstr>_Toc196765968</vt:lpwstr>
      </vt:variant>
      <vt:variant>
        <vt:i4>1703992</vt:i4>
      </vt:variant>
      <vt:variant>
        <vt:i4>215</vt:i4>
      </vt:variant>
      <vt:variant>
        <vt:i4>0</vt:i4>
      </vt:variant>
      <vt:variant>
        <vt:i4>5</vt:i4>
      </vt:variant>
      <vt:variant>
        <vt:lpwstr/>
      </vt:variant>
      <vt:variant>
        <vt:lpwstr>_Toc196765967</vt:lpwstr>
      </vt:variant>
      <vt:variant>
        <vt:i4>1703990</vt:i4>
      </vt:variant>
      <vt:variant>
        <vt:i4>206</vt:i4>
      </vt:variant>
      <vt:variant>
        <vt:i4>0</vt:i4>
      </vt:variant>
      <vt:variant>
        <vt:i4>5</vt:i4>
      </vt:variant>
      <vt:variant>
        <vt:lpwstr/>
      </vt:variant>
      <vt:variant>
        <vt:lpwstr>_Toc196770636</vt:lpwstr>
      </vt:variant>
      <vt:variant>
        <vt:i4>1703990</vt:i4>
      </vt:variant>
      <vt:variant>
        <vt:i4>200</vt:i4>
      </vt:variant>
      <vt:variant>
        <vt:i4>0</vt:i4>
      </vt:variant>
      <vt:variant>
        <vt:i4>5</vt:i4>
      </vt:variant>
      <vt:variant>
        <vt:lpwstr/>
      </vt:variant>
      <vt:variant>
        <vt:lpwstr>_Toc196770635</vt:lpwstr>
      </vt:variant>
      <vt:variant>
        <vt:i4>1703990</vt:i4>
      </vt:variant>
      <vt:variant>
        <vt:i4>194</vt:i4>
      </vt:variant>
      <vt:variant>
        <vt:i4>0</vt:i4>
      </vt:variant>
      <vt:variant>
        <vt:i4>5</vt:i4>
      </vt:variant>
      <vt:variant>
        <vt:lpwstr/>
      </vt:variant>
      <vt:variant>
        <vt:lpwstr>_Toc196770634</vt:lpwstr>
      </vt:variant>
      <vt:variant>
        <vt:i4>1703990</vt:i4>
      </vt:variant>
      <vt:variant>
        <vt:i4>188</vt:i4>
      </vt:variant>
      <vt:variant>
        <vt:i4>0</vt:i4>
      </vt:variant>
      <vt:variant>
        <vt:i4>5</vt:i4>
      </vt:variant>
      <vt:variant>
        <vt:lpwstr/>
      </vt:variant>
      <vt:variant>
        <vt:lpwstr>_Toc196770633</vt:lpwstr>
      </vt:variant>
      <vt:variant>
        <vt:i4>1703990</vt:i4>
      </vt:variant>
      <vt:variant>
        <vt:i4>182</vt:i4>
      </vt:variant>
      <vt:variant>
        <vt:i4>0</vt:i4>
      </vt:variant>
      <vt:variant>
        <vt:i4>5</vt:i4>
      </vt:variant>
      <vt:variant>
        <vt:lpwstr/>
      </vt:variant>
      <vt:variant>
        <vt:lpwstr>_Toc196770632</vt:lpwstr>
      </vt:variant>
      <vt:variant>
        <vt:i4>1703990</vt:i4>
      </vt:variant>
      <vt:variant>
        <vt:i4>176</vt:i4>
      </vt:variant>
      <vt:variant>
        <vt:i4>0</vt:i4>
      </vt:variant>
      <vt:variant>
        <vt:i4>5</vt:i4>
      </vt:variant>
      <vt:variant>
        <vt:lpwstr/>
      </vt:variant>
      <vt:variant>
        <vt:lpwstr>_Toc196770631</vt:lpwstr>
      </vt:variant>
      <vt:variant>
        <vt:i4>1703990</vt:i4>
      </vt:variant>
      <vt:variant>
        <vt:i4>170</vt:i4>
      </vt:variant>
      <vt:variant>
        <vt:i4>0</vt:i4>
      </vt:variant>
      <vt:variant>
        <vt:i4>5</vt:i4>
      </vt:variant>
      <vt:variant>
        <vt:lpwstr/>
      </vt:variant>
      <vt:variant>
        <vt:lpwstr>_Toc196770630</vt:lpwstr>
      </vt:variant>
      <vt:variant>
        <vt:i4>1769526</vt:i4>
      </vt:variant>
      <vt:variant>
        <vt:i4>164</vt:i4>
      </vt:variant>
      <vt:variant>
        <vt:i4>0</vt:i4>
      </vt:variant>
      <vt:variant>
        <vt:i4>5</vt:i4>
      </vt:variant>
      <vt:variant>
        <vt:lpwstr/>
      </vt:variant>
      <vt:variant>
        <vt:lpwstr>_Toc196770629</vt:lpwstr>
      </vt:variant>
      <vt:variant>
        <vt:i4>1769526</vt:i4>
      </vt:variant>
      <vt:variant>
        <vt:i4>158</vt:i4>
      </vt:variant>
      <vt:variant>
        <vt:i4>0</vt:i4>
      </vt:variant>
      <vt:variant>
        <vt:i4>5</vt:i4>
      </vt:variant>
      <vt:variant>
        <vt:lpwstr/>
      </vt:variant>
      <vt:variant>
        <vt:lpwstr>_Toc196770628</vt:lpwstr>
      </vt:variant>
      <vt:variant>
        <vt:i4>1769526</vt:i4>
      </vt:variant>
      <vt:variant>
        <vt:i4>152</vt:i4>
      </vt:variant>
      <vt:variant>
        <vt:i4>0</vt:i4>
      </vt:variant>
      <vt:variant>
        <vt:i4>5</vt:i4>
      </vt:variant>
      <vt:variant>
        <vt:lpwstr/>
      </vt:variant>
      <vt:variant>
        <vt:lpwstr>_Toc196770627</vt:lpwstr>
      </vt:variant>
      <vt:variant>
        <vt:i4>1769526</vt:i4>
      </vt:variant>
      <vt:variant>
        <vt:i4>146</vt:i4>
      </vt:variant>
      <vt:variant>
        <vt:i4>0</vt:i4>
      </vt:variant>
      <vt:variant>
        <vt:i4>5</vt:i4>
      </vt:variant>
      <vt:variant>
        <vt:lpwstr/>
      </vt:variant>
      <vt:variant>
        <vt:lpwstr>_Toc196770626</vt:lpwstr>
      </vt:variant>
      <vt:variant>
        <vt:i4>1769526</vt:i4>
      </vt:variant>
      <vt:variant>
        <vt:i4>140</vt:i4>
      </vt:variant>
      <vt:variant>
        <vt:i4>0</vt:i4>
      </vt:variant>
      <vt:variant>
        <vt:i4>5</vt:i4>
      </vt:variant>
      <vt:variant>
        <vt:lpwstr/>
      </vt:variant>
      <vt:variant>
        <vt:lpwstr>_Toc196770625</vt:lpwstr>
      </vt:variant>
      <vt:variant>
        <vt:i4>1769526</vt:i4>
      </vt:variant>
      <vt:variant>
        <vt:i4>134</vt:i4>
      </vt:variant>
      <vt:variant>
        <vt:i4>0</vt:i4>
      </vt:variant>
      <vt:variant>
        <vt:i4>5</vt:i4>
      </vt:variant>
      <vt:variant>
        <vt:lpwstr/>
      </vt:variant>
      <vt:variant>
        <vt:lpwstr>_Toc196770624</vt:lpwstr>
      </vt:variant>
      <vt:variant>
        <vt:i4>1769526</vt:i4>
      </vt:variant>
      <vt:variant>
        <vt:i4>128</vt:i4>
      </vt:variant>
      <vt:variant>
        <vt:i4>0</vt:i4>
      </vt:variant>
      <vt:variant>
        <vt:i4>5</vt:i4>
      </vt:variant>
      <vt:variant>
        <vt:lpwstr/>
      </vt:variant>
      <vt:variant>
        <vt:lpwstr>_Toc196770623</vt:lpwstr>
      </vt:variant>
      <vt:variant>
        <vt:i4>1769526</vt:i4>
      </vt:variant>
      <vt:variant>
        <vt:i4>122</vt:i4>
      </vt:variant>
      <vt:variant>
        <vt:i4>0</vt:i4>
      </vt:variant>
      <vt:variant>
        <vt:i4>5</vt:i4>
      </vt:variant>
      <vt:variant>
        <vt:lpwstr/>
      </vt:variant>
      <vt:variant>
        <vt:lpwstr>_Toc196770622</vt:lpwstr>
      </vt:variant>
      <vt:variant>
        <vt:i4>1769526</vt:i4>
      </vt:variant>
      <vt:variant>
        <vt:i4>116</vt:i4>
      </vt:variant>
      <vt:variant>
        <vt:i4>0</vt:i4>
      </vt:variant>
      <vt:variant>
        <vt:i4>5</vt:i4>
      </vt:variant>
      <vt:variant>
        <vt:lpwstr/>
      </vt:variant>
      <vt:variant>
        <vt:lpwstr>_Toc196770621</vt:lpwstr>
      </vt:variant>
      <vt:variant>
        <vt:i4>1769526</vt:i4>
      </vt:variant>
      <vt:variant>
        <vt:i4>110</vt:i4>
      </vt:variant>
      <vt:variant>
        <vt:i4>0</vt:i4>
      </vt:variant>
      <vt:variant>
        <vt:i4>5</vt:i4>
      </vt:variant>
      <vt:variant>
        <vt:lpwstr/>
      </vt:variant>
      <vt:variant>
        <vt:lpwstr>_Toc196770620</vt:lpwstr>
      </vt:variant>
      <vt:variant>
        <vt:i4>1572918</vt:i4>
      </vt:variant>
      <vt:variant>
        <vt:i4>104</vt:i4>
      </vt:variant>
      <vt:variant>
        <vt:i4>0</vt:i4>
      </vt:variant>
      <vt:variant>
        <vt:i4>5</vt:i4>
      </vt:variant>
      <vt:variant>
        <vt:lpwstr/>
      </vt:variant>
      <vt:variant>
        <vt:lpwstr>_Toc196770619</vt:lpwstr>
      </vt:variant>
      <vt:variant>
        <vt:i4>1572918</vt:i4>
      </vt:variant>
      <vt:variant>
        <vt:i4>98</vt:i4>
      </vt:variant>
      <vt:variant>
        <vt:i4>0</vt:i4>
      </vt:variant>
      <vt:variant>
        <vt:i4>5</vt:i4>
      </vt:variant>
      <vt:variant>
        <vt:lpwstr/>
      </vt:variant>
      <vt:variant>
        <vt:lpwstr>_Toc196770618</vt:lpwstr>
      </vt:variant>
      <vt:variant>
        <vt:i4>1572918</vt:i4>
      </vt:variant>
      <vt:variant>
        <vt:i4>92</vt:i4>
      </vt:variant>
      <vt:variant>
        <vt:i4>0</vt:i4>
      </vt:variant>
      <vt:variant>
        <vt:i4>5</vt:i4>
      </vt:variant>
      <vt:variant>
        <vt:lpwstr/>
      </vt:variant>
      <vt:variant>
        <vt:lpwstr>_Toc196770617</vt:lpwstr>
      </vt:variant>
      <vt:variant>
        <vt:i4>1572918</vt:i4>
      </vt:variant>
      <vt:variant>
        <vt:i4>86</vt:i4>
      </vt:variant>
      <vt:variant>
        <vt:i4>0</vt:i4>
      </vt:variant>
      <vt:variant>
        <vt:i4>5</vt:i4>
      </vt:variant>
      <vt:variant>
        <vt:lpwstr/>
      </vt:variant>
      <vt:variant>
        <vt:lpwstr>_Toc196770616</vt:lpwstr>
      </vt:variant>
      <vt:variant>
        <vt:i4>1572918</vt:i4>
      </vt:variant>
      <vt:variant>
        <vt:i4>80</vt:i4>
      </vt:variant>
      <vt:variant>
        <vt:i4>0</vt:i4>
      </vt:variant>
      <vt:variant>
        <vt:i4>5</vt:i4>
      </vt:variant>
      <vt:variant>
        <vt:lpwstr/>
      </vt:variant>
      <vt:variant>
        <vt:lpwstr>_Toc196770615</vt:lpwstr>
      </vt:variant>
      <vt:variant>
        <vt:i4>1572918</vt:i4>
      </vt:variant>
      <vt:variant>
        <vt:i4>74</vt:i4>
      </vt:variant>
      <vt:variant>
        <vt:i4>0</vt:i4>
      </vt:variant>
      <vt:variant>
        <vt:i4>5</vt:i4>
      </vt:variant>
      <vt:variant>
        <vt:lpwstr/>
      </vt:variant>
      <vt:variant>
        <vt:lpwstr>_Toc196770614</vt:lpwstr>
      </vt:variant>
      <vt:variant>
        <vt:i4>1572918</vt:i4>
      </vt:variant>
      <vt:variant>
        <vt:i4>68</vt:i4>
      </vt:variant>
      <vt:variant>
        <vt:i4>0</vt:i4>
      </vt:variant>
      <vt:variant>
        <vt:i4>5</vt:i4>
      </vt:variant>
      <vt:variant>
        <vt:lpwstr/>
      </vt:variant>
      <vt:variant>
        <vt:lpwstr>_Toc196770613</vt:lpwstr>
      </vt:variant>
      <vt:variant>
        <vt:i4>1572918</vt:i4>
      </vt:variant>
      <vt:variant>
        <vt:i4>62</vt:i4>
      </vt:variant>
      <vt:variant>
        <vt:i4>0</vt:i4>
      </vt:variant>
      <vt:variant>
        <vt:i4>5</vt:i4>
      </vt:variant>
      <vt:variant>
        <vt:lpwstr/>
      </vt:variant>
      <vt:variant>
        <vt:lpwstr>_Toc196770612</vt:lpwstr>
      </vt:variant>
      <vt:variant>
        <vt:i4>1572918</vt:i4>
      </vt:variant>
      <vt:variant>
        <vt:i4>56</vt:i4>
      </vt:variant>
      <vt:variant>
        <vt:i4>0</vt:i4>
      </vt:variant>
      <vt:variant>
        <vt:i4>5</vt:i4>
      </vt:variant>
      <vt:variant>
        <vt:lpwstr/>
      </vt:variant>
      <vt:variant>
        <vt:lpwstr>_Toc196770611</vt:lpwstr>
      </vt:variant>
      <vt:variant>
        <vt:i4>1572918</vt:i4>
      </vt:variant>
      <vt:variant>
        <vt:i4>50</vt:i4>
      </vt:variant>
      <vt:variant>
        <vt:i4>0</vt:i4>
      </vt:variant>
      <vt:variant>
        <vt:i4>5</vt:i4>
      </vt:variant>
      <vt:variant>
        <vt:lpwstr/>
      </vt:variant>
      <vt:variant>
        <vt:lpwstr>_Toc196770610</vt:lpwstr>
      </vt:variant>
      <vt:variant>
        <vt:i4>1638454</vt:i4>
      </vt:variant>
      <vt:variant>
        <vt:i4>44</vt:i4>
      </vt:variant>
      <vt:variant>
        <vt:i4>0</vt:i4>
      </vt:variant>
      <vt:variant>
        <vt:i4>5</vt:i4>
      </vt:variant>
      <vt:variant>
        <vt:lpwstr/>
      </vt:variant>
      <vt:variant>
        <vt:lpwstr>_Toc196770609</vt:lpwstr>
      </vt:variant>
      <vt:variant>
        <vt:i4>1638454</vt:i4>
      </vt:variant>
      <vt:variant>
        <vt:i4>38</vt:i4>
      </vt:variant>
      <vt:variant>
        <vt:i4>0</vt:i4>
      </vt:variant>
      <vt:variant>
        <vt:i4>5</vt:i4>
      </vt:variant>
      <vt:variant>
        <vt:lpwstr/>
      </vt:variant>
      <vt:variant>
        <vt:lpwstr>_Toc196770608</vt:lpwstr>
      </vt:variant>
      <vt:variant>
        <vt:i4>1638454</vt:i4>
      </vt:variant>
      <vt:variant>
        <vt:i4>32</vt:i4>
      </vt:variant>
      <vt:variant>
        <vt:i4>0</vt:i4>
      </vt:variant>
      <vt:variant>
        <vt:i4>5</vt:i4>
      </vt:variant>
      <vt:variant>
        <vt:lpwstr/>
      </vt:variant>
      <vt:variant>
        <vt:lpwstr>_Toc196770607</vt:lpwstr>
      </vt:variant>
      <vt:variant>
        <vt:i4>1638454</vt:i4>
      </vt:variant>
      <vt:variant>
        <vt:i4>26</vt:i4>
      </vt:variant>
      <vt:variant>
        <vt:i4>0</vt:i4>
      </vt:variant>
      <vt:variant>
        <vt:i4>5</vt:i4>
      </vt:variant>
      <vt:variant>
        <vt:lpwstr/>
      </vt:variant>
      <vt:variant>
        <vt:lpwstr>_Toc196770606</vt:lpwstr>
      </vt:variant>
      <vt:variant>
        <vt:i4>1638454</vt:i4>
      </vt:variant>
      <vt:variant>
        <vt:i4>20</vt:i4>
      </vt:variant>
      <vt:variant>
        <vt:i4>0</vt:i4>
      </vt:variant>
      <vt:variant>
        <vt:i4>5</vt:i4>
      </vt:variant>
      <vt:variant>
        <vt:lpwstr/>
      </vt:variant>
      <vt:variant>
        <vt:lpwstr>_Toc196770605</vt:lpwstr>
      </vt:variant>
      <vt:variant>
        <vt:i4>1638454</vt:i4>
      </vt:variant>
      <vt:variant>
        <vt:i4>14</vt:i4>
      </vt:variant>
      <vt:variant>
        <vt:i4>0</vt:i4>
      </vt:variant>
      <vt:variant>
        <vt:i4>5</vt:i4>
      </vt:variant>
      <vt:variant>
        <vt:lpwstr/>
      </vt:variant>
      <vt:variant>
        <vt:lpwstr>_Toc196770604</vt:lpwstr>
      </vt:variant>
      <vt:variant>
        <vt:i4>1638454</vt:i4>
      </vt:variant>
      <vt:variant>
        <vt:i4>8</vt:i4>
      </vt:variant>
      <vt:variant>
        <vt:i4>0</vt:i4>
      </vt:variant>
      <vt:variant>
        <vt:i4>5</vt:i4>
      </vt:variant>
      <vt:variant>
        <vt:lpwstr/>
      </vt:variant>
      <vt:variant>
        <vt:lpwstr>_Toc196770603</vt:lpwstr>
      </vt:variant>
      <vt:variant>
        <vt:i4>1638454</vt:i4>
      </vt:variant>
      <vt:variant>
        <vt:i4>2</vt:i4>
      </vt:variant>
      <vt:variant>
        <vt:i4>0</vt:i4>
      </vt:variant>
      <vt:variant>
        <vt:i4>5</vt:i4>
      </vt:variant>
      <vt:variant>
        <vt:lpwstr/>
      </vt:variant>
      <vt:variant>
        <vt:lpwstr>_Toc196770602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CONOPS</dc:title>
  <dc:subject/>
  <dc:creator>John Lusher II</dc:creator>
  <cp:keywords/>
  <dc:description/>
  <cp:lastModifiedBy>Regan, Ryan</cp:lastModifiedBy>
  <cp:revision>747</cp:revision>
  <cp:lastPrinted>2025-04-29T06:50:00Z</cp:lastPrinted>
  <dcterms:created xsi:type="dcterms:W3CDTF">2016-01-27T01:44:00Z</dcterms:created>
  <dcterms:modified xsi:type="dcterms:W3CDTF">2025-04-29T04:50:00Z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0x010100D13DD7C0D1421740A6CEBC0EBDB9DDD4</vt:lpwstr>
  </property>
  <property fmtid="{D5CDD505-2E9C-101B-9397-08002B2CF9AE}" pid="3" name="SubmissionID">
    <vt:lpwstr/>
  </property>
  <property fmtid="{D5CDD505-2E9C-101B-9397-08002B2CF9AE}" pid="4" name="Status">
    <vt:lpwstr>PC Review</vt:lpwstr>
  </property>
  <property fmtid="{D5CDD505-2E9C-101B-9397-08002B2CF9AE}" pid="5" name="MediaServiceImageTags">
    <vt:lpwstr/>
  </property>
</Properties>
</file>